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04C5E" w14:textId="0E392AF5" w:rsidR="00653BBE" w:rsidRDefault="00653BBE">
      <w:ins w:id="0" w:author="Phạm Quang Thịnh" w:date="2019-07-04T20:29:00Z">
        <w:r w:rsidRPr="00D06CD8">
          <w:rPr>
            <w:noProof/>
            <w:sz w:val="24"/>
          </w:rPr>
          <mc:AlternateContent>
            <mc:Choice Requires="wpg">
              <w:drawing>
                <wp:anchor distT="0" distB="0" distL="114300" distR="114300" simplePos="0" relativeHeight="251659264" behindDoc="0" locked="0" layoutInCell="1" allowOverlap="1" wp14:anchorId="4A508603" wp14:editId="2F6A7C46">
                  <wp:simplePos x="0" y="0"/>
                  <wp:positionH relativeFrom="page">
                    <wp:align>center</wp:align>
                  </wp:positionH>
                  <wp:positionV relativeFrom="page">
                    <wp:align>top</wp:align>
                  </wp:positionV>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dtdh="http://schemas.microsoft.com/office/word/2020/wordml/sdtdatahash">
              <w:pict>
                <v:group w14:anchorId="415CF154" id="Group 149" o:spid="_x0000_s1026" style="position:absolute;margin-left:0;margin-top:0;width:8in;height:95.7pt;z-index:251659264;mso-width-percent:941;mso-height-percent:121;mso-position-horizontal:center;mso-position-horizontal-relative:page;mso-position-vertical:top;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Bu8XGs2gAAAAY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ins>
    </w:p>
    <w:p w14:paraId="2BAEBA1F" w14:textId="16CB7F92" w:rsidR="00653BBE" w:rsidRDefault="00653BBE"/>
    <w:p w14:paraId="2FA95A3F" w14:textId="17E9C60E" w:rsidR="00653BBE" w:rsidRDefault="00AF1DE7">
      <w:ins w:id="1" w:author="Phạm Quang Thịnh" w:date="2019-07-04T20:33:00Z">
        <w:r w:rsidRPr="00D06CD8">
          <w:rPr>
            <w:noProof/>
            <w:sz w:val="36"/>
          </w:rPr>
          <w:drawing>
            <wp:anchor distT="0" distB="0" distL="114300" distR="114300" simplePos="0" relativeHeight="251661312" behindDoc="0" locked="0" layoutInCell="1" allowOverlap="1" wp14:anchorId="3C2D14D1" wp14:editId="55BCA7C3">
              <wp:simplePos x="0" y="0"/>
              <wp:positionH relativeFrom="page">
                <wp:align>center</wp:align>
              </wp:positionH>
              <wp:positionV relativeFrom="paragraph">
                <wp:posOffset>6985</wp:posOffset>
              </wp:positionV>
              <wp:extent cx="2884763" cy="3447539"/>
              <wp:effectExtent l="0" t="0" r="0" b="635"/>
              <wp:wrapSquare wrapText="bothSides"/>
              <wp:docPr id="11" name="Picture 11" descr="https://www.uit.edu.vn/sites/vi/files/images/Logos/Logo_UIT_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uit.edu.vn/sites/vi/files/images/Logos/Logo_UIT_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4763" cy="344753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A3FC1E6" w14:textId="7F121316" w:rsidR="00653BBE" w:rsidRDefault="00653BBE"/>
    <w:p w14:paraId="688B0071" w14:textId="76791E0F" w:rsidR="00653BBE" w:rsidRDefault="009003EF">
      <w:r>
        <w:rPr>
          <w:noProof/>
        </w:rPr>
        <mc:AlternateContent>
          <mc:Choice Requires="wps">
            <w:drawing>
              <wp:anchor distT="45720" distB="45720" distL="114300" distR="114300" simplePos="0" relativeHeight="251665408" behindDoc="0" locked="0" layoutInCell="1" allowOverlap="1" wp14:anchorId="241D6690" wp14:editId="3F6FFD36">
                <wp:simplePos x="0" y="0"/>
                <wp:positionH relativeFrom="page">
                  <wp:posOffset>1171575</wp:posOffset>
                </wp:positionH>
                <wp:positionV relativeFrom="paragraph">
                  <wp:posOffset>3514302</wp:posOffset>
                </wp:positionV>
                <wp:extent cx="5425440" cy="1404620"/>
                <wp:effectExtent l="0" t="0" r="381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5440" cy="1404620"/>
                        </a:xfrm>
                        <a:prstGeom prst="rect">
                          <a:avLst/>
                        </a:prstGeom>
                        <a:solidFill>
                          <a:srgbClr val="FFFFFF"/>
                        </a:solidFill>
                        <a:ln w="9525">
                          <a:noFill/>
                          <a:miter lim="800000"/>
                          <a:headEnd/>
                          <a:tailEnd/>
                        </a:ln>
                      </wps:spPr>
                      <wps:txbx>
                        <w:txbxContent>
                          <w:p w14:paraId="75E4B9F9" w14:textId="62BF77B9" w:rsidR="00653BBE" w:rsidRPr="00653BBE" w:rsidRDefault="00653BBE" w:rsidP="009003EF">
                            <w:pPr>
                              <w:jc w:val="center"/>
                              <w:rPr>
                                <w:sz w:val="40"/>
                                <w:szCs w:val="40"/>
                                <w:lang w:val="vi-VN"/>
                              </w:rPr>
                            </w:pPr>
                            <w:r w:rsidRPr="00653BBE">
                              <w:rPr>
                                <w:sz w:val="40"/>
                                <w:szCs w:val="40"/>
                                <w:lang w:val="vi-VN"/>
                              </w:rPr>
                              <w:t>Báo cáo đồ án cuối kỳ</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1D6690" id="_x0000_t202" coordsize="21600,21600" o:spt="202" path="m,l,21600r21600,l21600,xe">
                <v:stroke joinstyle="miter"/>
                <v:path gradientshapeok="t" o:connecttype="rect"/>
              </v:shapetype>
              <v:shape id="Text Box 2" o:spid="_x0000_s1026" type="#_x0000_t202" style="position:absolute;margin-left:92.25pt;margin-top:276.7pt;width:427.2pt;height:110.6pt;z-index:2516654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" stroked="f">
                <v:textbox style="mso-fit-shape-to-text:t">
                  <w:txbxContent>
                    <w:p w14:paraId="75E4B9F9" w14:textId="62BF77B9" w:rsidR="00653BBE" w:rsidRPr="00653BBE" w:rsidRDefault="00653BBE" w:rsidP="009003EF">
                      <w:pPr>
                        <w:jc w:val="center"/>
                        <w:rPr>
                          <w:sz w:val="40"/>
                          <w:szCs w:val="40"/>
                          <w:lang w:val="vi-VN"/>
                        </w:rPr>
                      </w:pPr>
                      <w:r w:rsidRPr="00653BBE">
                        <w:rPr>
                          <w:sz w:val="40"/>
                          <w:szCs w:val="40"/>
                          <w:lang w:val="vi-VN"/>
                        </w:rPr>
                        <w:t>Báo cáo đồ án cuối kỳ</w:t>
                      </w:r>
                    </w:p>
                  </w:txbxContent>
                </v:textbox>
                <w10:wrap type="square" anchorx="page"/>
              </v:shape>
            </w:pict>
          </mc:Fallback>
        </mc:AlternateContent>
      </w:r>
      <w:r>
        <w:rPr>
          <w:noProof/>
        </w:rPr>
        <mc:AlternateContent>
          <mc:Choice Requires="wps">
            <w:drawing>
              <wp:anchor distT="45720" distB="45720" distL="114300" distR="114300" simplePos="0" relativeHeight="251677696" behindDoc="0" locked="0" layoutInCell="1" allowOverlap="1" wp14:anchorId="2DC002A5" wp14:editId="2C49F6CE">
                <wp:simplePos x="0" y="0"/>
                <wp:positionH relativeFrom="page">
                  <wp:posOffset>1173480</wp:posOffset>
                </wp:positionH>
                <wp:positionV relativeFrom="paragraph">
                  <wp:posOffset>4051300</wp:posOffset>
                </wp:positionV>
                <wp:extent cx="5425440" cy="3032760"/>
                <wp:effectExtent l="0" t="0" r="3810" b="0"/>
                <wp:wrapSquare wrapText="bothSides"/>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5440" cy="3032760"/>
                        </a:xfrm>
                        <a:prstGeom prst="rect">
                          <a:avLst/>
                        </a:prstGeom>
                        <a:solidFill>
                          <a:srgbClr val="FFFFFF"/>
                        </a:solidFill>
                        <a:ln w="9525">
                          <a:noFill/>
                          <a:miter lim="800000"/>
                          <a:headEnd/>
                          <a:tailEnd/>
                        </a:ln>
                      </wps:spPr>
                      <wps:txbx>
                        <w:txbxContent>
                          <w:p w14:paraId="68F0550A" w14:textId="1E2D94BA" w:rsidR="009003EF" w:rsidRPr="009003EF" w:rsidRDefault="009003EF" w:rsidP="009003EF">
                            <w:pPr>
                              <w:jc w:val="center"/>
                              <w:rPr>
                                <w:b/>
                                <w:bCs/>
                                <w:sz w:val="32"/>
                                <w:szCs w:val="32"/>
                                <w:lang w:val="vi-VN"/>
                              </w:rPr>
                            </w:pPr>
                            <w:r w:rsidRPr="009003EF">
                              <w:rPr>
                                <w:b/>
                                <w:bCs/>
                                <w:sz w:val="32"/>
                                <w:szCs w:val="32"/>
                                <w:lang w:val="vi-VN"/>
                              </w:rPr>
                              <w:t>Giáo viên hướng dẫn:</w:t>
                            </w:r>
                          </w:p>
                          <w:p w14:paraId="55AF5865" w14:textId="03BC7332" w:rsidR="009003EF" w:rsidRPr="009003EF" w:rsidRDefault="009003EF" w:rsidP="009003EF">
                            <w:pPr>
                              <w:jc w:val="center"/>
                              <w:rPr>
                                <w:sz w:val="32"/>
                                <w:szCs w:val="32"/>
                                <w:lang w:val="vi-VN"/>
                              </w:rPr>
                            </w:pPr>
                            <w:r w:rsidRPr="009003EF">
                              <w:rPr>
                                <w:sz w:val="32"/>
                                <w:szCs w:val="32"/>
                                <w:lang w:val="vi-VN"/>
                              </w:rPr>
                              <w:t>Ths. Trần Anh Dũng</w:t>
                            </w:r>
                          </w:p>
                          <w:p w14:paraId="4C960926" w14:textId="77777777" w:rsidR="009003EF" w:rsidRPr="009003EF" w:rsidRDefault="009003EF" w:rsidP="009003EF">
                            <w:pPr>
                              <w:jc w:val="center"/>
                              <w:rPr>
                                <w:b/>
                                <w:bCs/>
                                <w:sz w:val="32"/>
                                <w:szCs w:val="32"/>
                                <w:lang w:val="vi-VN"/>
                              </w:rPr>
                            </w:pPr>
                            <w:r w:rsidRPr="009003EF">
                              <w:rPr>
                                <w:b/>
                                <w:bCs/>
                                <w:sz w:val="32"/>
                                <w:szCs w:val="32"/>
                                <w:lang w:val="vi-VN"/>
                              </w:rPr>
                              <w:t>Nhóm 7:</w:t>
                            </w:r>
                          </w:p>
                          <w:p w14:paraId="32E9CBD9" w14:textId="72890588" w:rsidR="009003EF" w:rsidRPr="00653BBE" w:rsidRDefault="009003EF" w:rsidP="009003EF">
                            <w:pPr>
                              <w:jc w:val="center"/>
                              <w:rPr>
                                <w:sz w:val="28"/>
                                <w:szCs w:val="28"/>
                                <w:lang w:val="vi-VN"/>
                              </w:rPr>
                            </w:pPr>
                            <w:r w:rsidRPr="00653BBE">
                              <w:rPr>
                                <w:sz w:val="28"/>
                                <w:szCs w:val="28"/>
                                <w:lang w:val="vi-VN"/>
                              </w:rPr>
                              <w:t>Hứa Văn Tuấn Anh</w:t>
                            </w:r>
                            <w:r>
                              <w:rPr>
                                <w:sz w:val="28"/>
                                <w:szCs w:val="28"/>
                                <w:lang w:val="vi-VN"/>
                              </w:rPr>
                              <w:t xml:space="preserve"> – 17520232</w:t>
                            </w:r>
                          </w:p>
                          <w:p w14:paraId="4E3E23E4" w14:textId="42C2FC7F" w:rsidR="009003EF" w:rsidRPr="00653BBE" w:rsidRDefault="009003EF" w:rsidP="009003EF">
                            <w:pPr>
                              <w:jc w:val="center"/>
                              <w:rPr>
                                <w:sz w:val="28"/>
                                <w:szCs w:val="28"/>
                                <w:lang w:val="vi-VN"/>
                              </w:rPr>
                            </w:pPr>
                            <w:r w:rsidRPr="00653BBE">
                              <w:rPr>
                                <w:sz w:val="28"/>
                                <w:szCs w:val="28"/>
                                <w:lang w:val="vi-VN"/>
                              </w:rPr>
                              <w:t>Trướng Nguyễn Tuấn Nam</w:t>
                            </w:r>
                            <w:r>
                              <w:rPr>
                                <w:sz w:val="28"/>
                                <w:szCs w:val="28"/>
                                <w:lang w:val="vi-VN"/>
                              </w:rPr>
                              <w:t xml:space="preserve"> </w:t>
                            </w:r>
                            <w:r>
                              <w:rPr>
                                <w:sz w:val="28"/>
                                <w:szCs w:val="28"/>
                                <w:lang w:val="vi-VN"/>
                              </w:rPr>
                              <w:t>– 17520</w:t>
                            </w:r>
                            <w:r>
                              <w:rPr>
                                <w:sz w:val="28"/>
                                <w:szCs w:val="28"/>
                                <w:lang w:val="vi-VN"/>
                              </w:rPr>
                              <w:t>785</w:t>
                            </w:r>
                          </w:p>
                          <w:p w14:paraId="40F3B66C" w14:textId="04DA9DD9" w:rsidR="009003EF" w:rsidRPr="00653BBE" w:rsidRDefault="009003EF" w:rsidP="009003EF">
                            <w:pPr>
                              <w:jc w:val="center"/>
                              <w:rPr>
                                <w:sz w:val="28"/>
                                <w:szCs w:val="28"/>
                                <w:lang w:val="vi-VN"/>
                              </w:rPr>
                            </w:pPr>
                            <w:r w:rsidRPr="00653BBE">
                              <w:rPr>
                                <w:sz w:val="28"/>
                                <w:szCs w:val="28"/>
                                <w:lang w:val="vi-VN"/>
                              </w:rPr>
                              <w:t>Nguyễn Kim Thiên</w:t>
                            </w:r>
                            <w:r>
                              <w:rPr>
                                <w:sz w:val="28"/>
                                <w:szCs w:val="28"/>
                                <w:lang w:val="vi-VN"/>
                              </w:rPr>
                              <w:t xml:space="preserve"> </w:t>
                            </w:r>
                            <w:r>
                              <w:rPr>
                                <w:sz w:val="28"/>
                                <w:szCs w:val="28"/>
                                <w:lang w:val="vi-VN"/>
                              </w:rPr>
                              <w:t>– 1752</w:t>
                            </w:r>
                            <w:r>
                              <w:rPr>
                                <w:sz w:val="28"/>
                                <w:szCs w:val="28"/>
                                <w:lang w:val="vi-VN"/>
                              </w:rPr>
                              <w:t>1078</w:t>
                            </w:r>
                          </w:p>
                          <w:p w14:paraId="60AA29D8" w14:textId="6D0820D7" w:rsidR="009003EF" w:rsidRPr="00653BBE" w:rsidRDefault="009003EF" w:rsidP="009003EF">
                            <w:pPr>
                              <w:jc w:val="center"/>
                              <w:rPr>
                                <w:sz w:val="28"/>
                                <w:szCs w:val="28"/>
                                <w:lang w:val="vi-VN"/>
                              </w:rPr>
                            </w:pPr>
                            <w:r w:rsidRPr="00653BBE">
                              <w:rPr>
                                <w:sz w:val="28"/>
                                <w:szCs w:val="28"/>
                                <w:lang w:val="vi-VN"/>
                              </w:rPr>
                              <w:t>Phan Duy Đức</w:t>
                            </w:r>
                            <w:r>
                              <w:rPr>
                                <w:sz w:val="28"/>
                                <w:szCs w:val="28"/>
                                <w:lang w:val="vi-VN"/>
                              </w:rPr>
                              <w:t xml:space="preserve"> </w:t>
                            </w:r>
                            <w:r>
                              <w:rPr>
                                <w:sz w:val="28"/>
                                <w:szCs w:val="28"/>
                                <w:lang w:val="vi-VN"/>
                              </w:rPr>
                              <w:t>– 1</w:t>
                            </w:r>
                            <w:r>
                              <w:rPr>
                                <w:sz w:val="28"/>
                                <w:szCs w:val="28"/>
                                <w:lang w:val="vi-VN"/>
                              </w:rPr>
                              <w:t>8</w:t>
                            </w:r>
                            <w:r>
                              <w:rPr>
                                <w:sz w:val="28"/>
                                <w:szCs w:val="28"/>
                                <w:lang w:val="vi-VN"/>
                              </w:rPr>
                              <w:t>520</w:t>
                            </w:r>
                            <w:r>
                              <w:rPr>
                                <w:sz w:val="28"/>
                                <w:szCs w:val="28"/>
                                <w:lang w:val="vi-VN"/>
                              </w:rPr>
                              <w:t>621</w:t>
                            </w:r>
                          </w:p>
                          <w:p w14:paraId="7B1430C9" w14:textId="6676EC09" w:rsidR="009003EF" w:rsidRPr="009003EF" w:rsidRDefault="009003EF" w:rsidP="009003EF">
                            <w:pPr>
                              <w:jc w:val="center"/>
                              <w:rPr>
                                <w:sz w:val="28"/>
                                <w:szCs w:val="28"/>
                              </w:rPr>
                            </w:pPr>
                            <w:r w:rsidRPr="00653BBE">
                              <w:rPr>
                                <w:sz w:val="28"/>
                                <w:szCs w:val="28"/>
                                <w:lang w:val="vi-VN"/>
                              </w:rPr>
                              <w:t>Phạm Xuân Vinh</w:t>
                            </w:r>
                            <w:r>
                              <w:rPr>
                                <w:sz w:val="28"/>
                                <w:szCs w:val="28"/>
                                <w:lang w:val="vi-VN"/>
                              </w:rPr>
                              <w:t xml:space="preserve"> </w:t>
                            </w:r>
                            <w:r>
                              <w:rPr>
                                <w:sz w:val="28"/>
                                <w:szCs w:val="28"/>
                                <w:lang w:val="vi-VN"/>
                              </w:rPr>
                              <w:t>– 1</w:t>
                            </w:r>
                            <w:r>
                              <w:rPr>
                                <w:sz w:val="28"/>
                                <w:szCs w:val="28"/>
                                <w:lang w:val="vi-VN"/>
                              </w:rPr>
                              <w:t>8</w:t>
                            </w:r>
                            <w:r>
                              <w:rPr>
                                <w:sz w:val="28"/>
                                <w:szCs w:val="28"/>
                                <w:lang w:val="vi-VN"/>
                              </w:rPr>
                              <w:t>52</w:t>
                            </w:r>
                            <w:r>
                              <w:rPr>
                                <w:sz w:val="28"/>
                                <w:szCs w:val="28"/>
                              </w:rPr>
                              <w:t>1657</w:t>
                            </w:r>
                          </w:p>
                          <w:p w14:paraId="6F9BF1BE" w14:textId="77777777" w:rsidR="009003EF" w:rsidRDefault="009003EF" w:rsidP="009003EF">
                            <w:pPr>
                              <w:jc w:val="center"/>
                              <w:rPr>
                                <w:sz w:val="40"/>
                                <w:szCs w:val="40"/>
                                <w:lang w:val="vi-VN"/>
                              </w:rPr>
                            </w:pPr>
                          </w:p>
                          <w:p w14:paraId="23771EDB" w14:textId="77777777" w:rsidR="009003EF" w:rsidRDefault="009003EF" w:rsidP="009003EF">
                            <w:pPr>
                              <w:jc w:val="center"/>
                              <w:rPr>
                                <w:sz w:val="40"/>
                                <w:szCs w:val="40"/>
                                <w:lang w:val="vi-VN"/>
                              </w:rPr>
                            </w:pPr>
                          </w:p>
                          <w:p w14:paraId="7471C2C4" w14:textId="77777777" w:rsidR="009003EF" w:rsidRPr="009003EF" w:rsidRDefault="009003EF" w:rsidP="009003EF">
                            <w:pPr>
                              <w:jc w:val="right"/>
                              <w:rPr>
                                <w:sz w:val="28"/>
                                <w:szCs w:val="28"/>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002A5" id="Text Box 45" o:spid="_x0000_s1027" type="#_x0000_t202" style="position:absolute;margin-left:92.4pt;margin-top:319pt;width:427.2pt;height:238.8pt;z-index:2516776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" stroked="f">
                <v:textbox>
                  <w:txbxContent>
                    <w:p w14:paraId="68F0550A" w14:textId="1E2D94BA" w:rsidR="009003EF" w:rsidRPr="009003EF" w:rsidRDefault="009003EF" w:rsidP="009003EF">
                      <w:pPr>
                        <w:jc w:val="center"/>
                        <w:rPr>
                          <w:b/>
                          <w:bCs/>
                          <w:sz w:val="32"/>
                          <w:szCs w:val="32"/>
                          <w:lang w:val="vi-VN"/>
                        </w:rPr>
                      </w:pPr>
                      <w:r w:rsidRPr="009003EF">
                        <w:rPr>
                          <w:b/>
                          <w:bCs/>
                          <w:sz w:val="32"/>
                          <w:szCs w:val="32"/>
                          <w:lang w:val="vi-VN"/>
                        </w:rPr>
                        <w:t>Giáo viên hướng dẫn:</w:t>
                      </w:r>
                    </w:p>
                    <w:p w14:paraId="55AF5865" w14:textId="03BC7332" w:rsidR="009003EF" w:rsidRPr="009003EF" w:rsidRDefault="009003EF" w:rsidP="009003EF">
                      <w:pPr>
                        <w:jc w:val="center"/>
                        <w:rPr>
                          <w:sz w:val="32"/>
                          <w:szCs w:val="32"/>
                          <w:lang w:val="vi-VN"/>
                        </w:rPr>
                      </w:pPr>
                      <w:r w:rsidRPr="009003EF">
                        <w:rPr>
                          <w:sz w:val="32"/>
                          <w:szCs w:val="32"/>
                          <w:lang w:val="vi-VN"/>
                        </w:rPr>
                        <w:t>Ths. Trần Anh Dũng</w:t>
                      </w:r>
                    </w:p>
                    <w:p w14:paraId="4C960926" w14:textId="77777777" w:rsidR="009003EF" w:rsidRPr="009003EF" w:rsidRDefault="009003EF" w:rsidP="009003EF">
                      <w:pPr>
                        <w:jc w:val="center"/>
                        <w:rPr>
                          <w:b/>
                          <w:bCs/>
                          <w:sz w:val="32"/>
                          <w:szCs w:val="32"/>
                          <w:lang w:val="vi-VN"/>
                        </w:rPr>
                      </w:pPr>
                      <w:r w:rsidRPr="009003EF">
                        <w:rPr>
                          <w:b/>
                          <w:bCs/>
                          <w:sz w:val="32"/>
                          <w:szCs w:val="32"/>
                          <w:lang w:val="vi-VN"/>
                        </w:rPr>
                        <w:t>Nhóm 7:</w:t>
                      </w:r>
                    </w:p>
                    <w:p w14:paraId="32E9CBD9" w14:textId="72890588" w:rsidR="009003EF" w:rsidRPr="00653BBE" w:rsidRDefault="009003EF" w:rsidP="009003EF">
                      <w:pPr>
                        <w:jc w:val="center"/>
                        <w:rPr>
                          <w:sz w:val="28"/>
                          <w:szCs w:val="28"/>
                          <w:lang w:val="vi-VN"/>
                        </w:rPr>
                      </w:pPr>
                      <w:r w:rsidRPr="00653BBE">
                        <w:rPr>
                          <w:sz w:val="28"/>
                          <w:szCs w:val="28"/>
                          <w:lang w:val="vi-VN"/>
                        </w:rPr>
                        <w:t>Hứa Văn Tuấn Anh</w:t>
                      </w:r>
                      <w:r>
                        <w:rPr>
                          <w:sz w:val="28"/>
                          <w:szCs w:val="28"/>
                          <w:lang w:val="vi-VN"/>
                        </w:rPr>
                        <w:t xml:space="preserve"> – 17520232</w:t>
                      </w:r>
                    </w:p>
                    <w:p w14:paraId="4E3E23E4" w14:textId="42C2FC7F" w:rsidR="009003EF" w:rsidRPr="00653BBE" w:rsidRDefault="009003EF" w:rsidP="009003EF">
                      <w:pPr>
                        <w:jc w:val="center"/>
                        <w:rPr>
                          <w:sz w:val="28"/>
                          <w:szCs w:val="28"/>
                          <w:lang w:val="vi-VN"/>
                        </w:rPr>
                      </w:pPr>
                      <w:r w:rsidRPr="00653BBE">
                        <w:rPr>
                          <w:sz w:val="28"/>
                          <w:szCs w:val="28"/>
                          <w:lang w:val="vi-VN"/>
                        </w:rPr>
                        <w:t>Trướng Nguyễn Tuấn Nam</w:t>
                      </w:r>
                      <w:r>
                        <w:rPr>
                          <w:sz w:val="28"/>
                          <w:szCs w:val="28"/>
                          <w:lang w:val="vi-VN"/>
                        </w:rPr>
                        <w:t xml:space="preserve"> </w:t>
                      </w:r>
                      <w:r>
                        <w:rPr>
                          <w:sz w:val="28"/>
                          <w:szCs w:val="28"/>
                          <w:lang w:val="vi-VN"/>
                        </w:rPr>
                        <w:t>– 17520</w:t>
                      </w:r>
                      <w:r>
                        <w:rPr>
                          <w:sz w:val="28"/>
                          <w:szCs w:val="28"/>
                          <w:lang w:val="vi-VN"/>
                        </w:rPr>
                        <w:t>785</w:t>
                      </w:r>
                    </w:p>
                    <w:p w14:paraId="40F3B66C" w14:textId="04DA9DD9" w:rsidR="009003EF" w:rsidRPr="00653BBE" w:rsidRDefault="009003EF" w:rsidP="009003EF">
                      <w:pPr>
                        <w:jc w:val="center"/>
                        <w:rPr>
                          <w:sz w:val="28"/>
                          <w:szCs w:val="28"/>
                          <w:lang w:val="vi-VN"/>
                        </w:rPr>
                      </w:pPr>
                      <w:r w:rsidRPr="00653BBE">
                        <w:rPr>
                          <w:sz w:val="28"/>
                          <w:szCs w:val="28"/>
                          <w:lang w:val="vi-VN"/>
                        </w:rPr>
                        <w:t>Nguyễn Kim Thiên</w:t>
                      </w:r>
                      <w:r>
                        <w:rPr>
                          <w:sz w:val="28"/>
                          <w:szCs w:val="28"/>
                          <w:lang w:val="vi-VN"/>
                        </w:rPr>
                        <w:t xml:space="preserve"> </w:t>
                      </w:r>
                      <w:r>
                        <w:rPr>
                          <w:sz w:val="28"/>
                          <w:szCs w:val="28"/>
                          <w:lang w:val="vi-VN"/>
                        </w:rPr>
                        <w:t>– 1752</w:t>
                      </w:r>
                      <w:r>
                        <w:rPr>
                          <w:sz w:val="28"/>
                          <w:szCs w:val="28"/>
                          <w:lang w:val="vi-VN"/>
                        </w:rPr>
                        <w:t>1078</w:t>
                      </w:r>
                    </w:p>
                    <w:p w14:paraId="60AA29D8" w14:textId="6D0820D7" w:rsidR="009003EF" w:rsidRPr="00653BBE" w:rsidRDefault="009003EF" w:rsidP="009003EF">
                      <w:pPr>
                        <w:jc w:val="center"/>
                        <w:rPr>
                          <w:sz w:val="28"/>
                          <w:szCs w:val="28"/>
                          <w:lang w:val="vi-VN"/>
                        </w:rPr>
                      </w:pPr>
                      <w:r w:rsidRPr="00653BBE">
                        <w:rPr>
                          <w:sz w:val="28"/>
                          <w:szCs w:val="28"/>
                          <w:lang w:val="vi-VN"/>
                        </w:rPr>
                        <w:t>Phan Duy Đức</w:t>
                      </w:r>
                      <w:r>
                        <w:rPr>
                          <w:sz w:val="28"/>
                          <w:szCs w:val="28"/>
                          <w:lang w:val="vi-VN"/>
                        </w:rPr>
                        <w:t xml:space="preserve"> </w:t>
                      </w:r>
                      <w:r>
                        <w:rPr>
                          <w:sz w:val="28"/>
                          <w:szCs w:val="28"/>
                          <w:lang w:val="vi-VN"/>
                        </w:rPr>
                        <w:t>– 1</w:t>
                      </w:r>
                      <w:r>
                        <w:rPr>
                          <w:sz w:val="28"/>
                          <w:szCs w:val="28"/>
                          <w:lang w:val="vi-VN"/>
                        </w:rPr>
                        <w:t>8</w:t>
                      </w:r>
                      <w:r>
                        <w:rPr>
                          <w:sz w:val="28"/>
                          <w:szCs w:val="28"/>
                          <w:lang w:val="vi-VN"/>
                        </w:rPr>
                        <w:t>520</w:t>
                      </w:r>
                      <w:r>
                        <w:rPr>
                          <w:sz w:val="28"/>
                          <w:szCs w:val="28"/>
                          <w:lang w:val="vi-VN"/>
                        </w:rPr>
                        <w:t>621</w:t>
                      </w:r>
                    </w:p>
                    <w:p w14:paraId="7B1430C9" w14:textId="6676EC09" w:rsidR="009003EF" w:rsidRPr="009003EF" w:rsidRDefault="009003EF" w:rsidP="009003EF">
                      <w:pPr>
                        <w:jc w:val="center"/>
                        <w:rPr>
                          <w:sz w:val="28"/>
                          <w:szCs w:val="28"/>
                        </w:rPr>
                      </w:pPr>
                      <w:r w:rsidRPr="00653BBE">
                        <w:rPr>
                          <w:sz w:val="28"/>
                          <w:szCs w:val="28"/>
                          <w:lang w:val="vi-VN"/>
                        </w:rPr>
                        <w:t>Phạm Xuân Vinh</w:t>
                      </w:r>
                      <w:r>
                        <w:rPr>
                          <w:sz w:val="28"/>
                          <w:szCs w:val="28"/>
                          <w:lang w:val="vi-VN"/>
                        </w:rPr>
                        <w:t xml:space="preserve"> </w:t>
                      </w:r>
                      <w:r>
                        <w:rPr>
                          <w:sz w:val="28"/>
                          <w:szCs w:val="28"/>
                          <w:lang w:val="vi-VN"/>
                        </w:rPr>
                        <w:t>– 1</w:t>
                      </w:r>
                      <w:r>
                        <w:rPr>
                          <w:sz w:val="28"/>
                          <w:szCs w:val="28"/>
                          <w:lang w:val="vi-VN"/>
                        </w:rPr>
                        <w:t>8</w:t>
                      </w:r>
                      <w:r>
                        <w:rPr>
                          <w:sz w:val="28"/>
                          <w:szCs w:val="28"/>
                          <w:lang w:val="vi-VN"/>
                        </w:rPr>
                        <w:t>52</w:t>
                      </w:r>
                      <w:r>
                        <w:rPr>
                          <w:sz w:val="28"/>
                          <w:szCs w:val="28"/>
                        </w:rPr>
                        <w:t>1657</w:t>
                      </w:r>
                    </w:p>
                    <w:p w14:paraId="6F9BF1BE" w14:textId="77777777" w:rsidR="009003EF" w:rsidRDefault="009003EF" w:rsidP="009003EF">
                      <w:pPr>
                        <w:jc w:val="center"/>
                        <w:rPr>
                          <w:sz w:val="40"/>
                          <w:szCs w:val="40"/>
                          <w:lang w:val="vi-VN"/>
                        </w:rPr>
                      </w:pPr>
                    </w:p>
                    <w:p w14:paraId="23771EDB" w14:textId="77777777" w:rsidR="009003EF" w:rsidRDefault="009003EF" w:rsidP="009003EF">
                      <w:pPr>
                        <w:jc w:val="center"/>
                        <w:rPr>
                          <w:sz w:val="40"/>
                          <w:szCs w:val="40"/>
                          <w:lang w:val="vi-VN"/>
                        </w:rPr>
                      </w:pPr>
                    </w:p>
                    <w:p w14:paraId="7471C2C4" w14:textId="77777777" w:rsidR="009003EF" w:rsidRPr="009003EF" w:rsidRDefault="009003EF" w:rsidP="009003EF">
                      <w:pPr>
                        <w:jc w:val="right"/>
                        <w:rPr>
                          <w:sz w:val="28"/>
                          <w:szCs w:val="28"/>
                          <w:lang w:val="vi-VN"/>
                        </w:rPr>
                      </w:pPr>
                    </w:p>
                  </w:txbxContent>
                </v:textbox>
                <w10:wrap type="square" anchorx="page"/>
              </v:shape>
            </w:pict>
          </mc:Fallback>
        </mc:AlternateContent>
      </w:r>
      <w:r w:rsidR="00AF1DE7">
        <w:rPr>
          <w:noProof/>
        </w:rPr>
        <mc:AlternateContent>
          <mc:Choice Requires="wps">
            <w:drawing>
              <wp:anchor distT="45720" distB="45720" distL="114300" distR="114300" simplePos="0" relativeHeight="251663360" behindDoc="0" locked="0" layoutInCell="1" allowOverlap="1" wp14:anchorId="382354A1" wp14:editId="0079C06A">
                <wp:simplePos x="0" y="0"/>
                <wp:positionH relativeFrom="page">
                  <wp:align>center</wp:align>
                </wp:positionH>
                <wp:positionV relativeFrom="paragraph">
                  <wp:posOffset>2995930</wp:posOffset>
                </wp:positionV>
                <wp:extent cx="5425440" cy="1404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5440" cy="1404620"/>
                        </a:xfrm>
                        <a:prstGeom prst="rect">
                          <a:avLst/>
                        </a:prstGeom>
                        <a:solidFill>
                          <a:srgbClr val="FFFFFF"/>
                        </a:solidFill>
                        <a:ln w="9525">
                          <a:noFill/>
                          <a:miter lim="800000"/>
                          <a:headEnd/>
                          <a:tailEnd/>
                        </a:ln>
                      </wps:spPr>
                      <wps:txbx>
                        <w:txbxContent>
                          <w:p w14:paraId="2F4322BE" w14:textId="21EB87B1" w:rsidR="00653BBE" w:rsidRPr="00AF1DE7" w:rsidRDefault="00653BBE" w:rsidP="00653BBE">
                            <w:pPr>
                              <w:jc w:val="center"/>
                              <w:rPr>
                                <w:b/>
                                <w:bCs/>
                                <w:sz w:val="56"/>
                                <w:szCs w:val="56"/>
                                <w:lang w:val="vi-VN"/>
                              </w:rPr>
                            </w:pPr>
                            <w:r w:rsidRPr="00AF1DE7">
                              <w:rPr>
                                <w:b/>
                                <w:bCs/>
                                <w:sz w:val="56"/>
                                <w:szCs w:val="56"/>
                                <w:lang w:val="vi-VN"/>
                              </w:rPr>
                              <w:t>ỨNG DỤNG QUẢN LÝ PHÒNG GYM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2354A1" id="_x0000_s1028" type="#_x0000_t202" style="position:absolute;margin-left:0;margin-top:235.9pt;width:427.2pt;height:110.6pt;z-index:25166336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" stroked="f">
                <v:textbox style="mso-fit-shape-to-text:t">
                  <w:txbxContent>
                    <w:p w14:paraId="2F4322BE" w14:textId="21EB87B1" w:rsidR="00653BBE" w:rsidRPr="00AF1DE7" w:rsidRDefault="00653BBE" w:rsidP="00653BBE">
                      <w:pPr>
                        <w:jc w:val="center"/>
                        <w:rPr>
                          <w:b/>
                          <w:bCs/>
                          <w:sz w:val="56"/>
                          <w:szCs w:val="56"/>
                          <w:lang w:val="vi-VN"/>
                        </w:rPr>
                      </w:pPr>
                      <w:r w:rsidRPr="00AF1DE7">
                        <w:rPr>
                          <w:b/>
                          <w:bCs/>
                          <w:sz w:val="56"/>
                          <w:szCs w:val="56"/>
                          <w:lang w:val="vi-VN"/>
                        </w:rPr>
                        <w:t>ỨNG DỤNG QUẢN LÝ PHÒNG GYM</w:t>
                      </w:r>
                    </w:p>
                  </w:txbxContent>
                </v:textbox>
                <w10:wrap type="square" anchorx="page"/>
              </v:shape>
            </w:pict>
          </mc:Fallback>
        </mc:AlternateContent>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r w:rsidR="00653BBE">
        <w:br/>
      </w:r>
    </w:p>
    <w:p w14:paraId="167D115D" w14:textId="5B9BC99B" w:rsidR="00653BBE" w:rsidRDefault="009003EF">
      <w:r>
        <w:rPr>
          <w:noProof/>
        </w:rPr>
        <mc:AlternateContent>
          <mc:Choice Requires="wps">
            <w:drawing>
              <wp:anchor distT="45720" distB="45720" distL="114300" distR="114300" simplePos="0" relativeHeight="251667456" behindDoc="0" locked="0" layoutInCell="1" allowOverlap="1" wp14:anchorId="118A90FB" wp14:editId="507D7E6E">
                <wp:simplePos x="0" y="0"/>
                <wp:positionH relativeFrom="page">
                  <wp:posOffset>1171575</wp:posOffset>
                </wp:positionH>
                <wp:positionV relativeFrom="paragraph">
                  <wp:posOffset>2497455</wp:posOffset>
                </wp:positionV>
                <wp:extent cx="5425440" cy="1404620"/>
                <wp:effectExtent l="0" t="0" r="381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5440" cy="1404620"/>
                        </a:xfrm>
                        <a:prstGeom prst="rect">
                          <a:avLst/>
                        </a:prstGeom>
                        <a:solidFill>
                          <a:srgbClr val="FFFFFF"/>
                        </a:solidFill>
                        <a:ln w="9525">
                          <a:noFill/>
                          <a:miter lim="800000"/>
                          <a:headEnd/>
                          <a:tailEnd/>
                        </a:ln>
                      </wps:spPr>
                      <wps:txbx>
                        <w:txbxContent>
                          <w:p w14:paraId="14971FD1" w14:textId="0C681433" w:rsidR="00653BBE" w:rsidRPr="00653BBE" w:rsidRDefault="00653BBE" w:rsidP="00653BBE">
                            <w:pPr>
                              <w:jc w:val="right"/>
                              <w:rPr>
                                <w:sz w:val="28"/>
                                <w:szCs w:val="28"/>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8A90FB" id="_x0000_s1029" type="#_x0000_t202" style="position:absolute;margin-left:92.25pt;margin-top:196.65pt;width:427.2pt;height:110.6pt;z-index:2516674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" stroked="f">
                <v:textbox style="mso-fit-shape-to-text:t">
                  <w:txbxContent>
                    <w:p w14:paraId="14971FD1" w14:textId="0C681433" w:rsidR="00653BBE" w:rsidRPr="00653BBE" w:rsidRDefault="00653BBE" w:rsidP="00653BBE">
                      <w:pPr>
                        <w:jc w:val="right"/>
                        <w:rPr>
                          <w:sz w:val="28"/>
                          <w:szCs w:val="28"/>
                          <w:lang w:val="vi-VN"/>
                        </w:rPr>
                      </w:pPr>
                    </w:p>
                  </w:txbxContent>
                </v:textbox>
                <w10:wrap type="square" anchorx="page"/>
              </v:shape>
            </w:pict>
          </mc:Fallback>
        </mc:AlternateContent>
      </w:r>
      <w:r w:rsidR="00653BBE">
        <w:br w:type="page"/>
      </w:r>
    </w:p>
    <w:sdt>
      <w:sdtPr>
        <w:rPr>
          <w:rFonts w:asciiTheme="minorHAnsi" w:eastAsiaTheme="minorHAnsi" w:hAnsiTheme="minorHAnsi" w:cstheme="minorBidi"/>
          <w:b/>
          <w:bCs/>
          <w:color w:val="auto"/>
          <w:sz w:val="22"/>
          <w:szCs w:val="22"/>
        </w:rPr>
        <w:id w:val="1530371965"/>
        <w:docPartObj>
          <w:docPartGallery w:val="Table of Contents"/>
          <w:docPartUnique/>
        </w:docPartObj>
      </w:sdtPr>
      <w:sdtEndPr>
        <w:rPr>
          <w:noProof/>
        </w:rPr>
      </w:sdtEndPr>
      <w:sdtContent>
        <w:p w14:paraId="50B6EE66" w14:textId="4996E152" w:rsidR="003B488D" w:rsidRPr="009003EF" w:rsidRDefault="009003EF" w:rsidP="009003EF">
          <w:pPr>
            <w:pStyle w:val="TOCHeading"/>
            <w:jc w:val="center"/>
            <w:rPr>
              <w:rFonts w:ascii="Times New Roman" w:hAnsi="Times New Roman" w:cs="Times New Roman"/>
              <w:b/>
              <w:bCs/>
              <w:color w:val="000000" w:themeColor="text1"/>
              <w:sz w:val="26"/>
              <w:szCs w:val="26"/>
            </w:rPr>
          </w:pPr>
          <w:r w:rsidRPr="009003EF">
            <w:rPr>
              <w:rFonts w:ascii="Times New Roman" w:hAnsi="Times New Roman" w:cs="Times New Roman"/>
              <w:b/>
              <w:bCs/>
              <w:color w:val="000000" w:themeColor="text1"/>
              <w:sz w:val="26"/>
              <w:szCs w:val="26"/>
            </w:rPr>
            <w:t>CONTENTS</w:t>
          </w:r>
        </w:p>
        <w:p w14:paraId="295EABF8" w14:textId="44039EB7" w:rsidR="006A7C94" w:rsidRPr="009003EF" w:rsidRDefault="003B488D">
          <w:pPr>
            <w:pStyle w:val="TOC1"/>
            <w:tabs>
              <w:tab w:val="right" w:leader="dot" w:pos="10070"/>
            </w:tabs>
            <w:rPr>
              <w:rFonts w:ascii="Times New Roman" w:eastAsiaTheme="minorEastAsia" w:hAnsi="Times New Roman" w:cs="Times New Roman"/>
              <w:noProof/>
              <w:color w:val="000000" w:themeColor="text1"/>
              <w:sz w:val="26"/>
              <w:szCs w:val="26"/>
            </w:rPr>
          </w:pPr>
          <w:r w:rsidRPr="009003EF">
            <w:rPr>
              <w:rFonts w:ascii="Times New Roman" w:hAnsi="Times New Roman" w:cs="Times New Roman"/>
              <w:color w:val="000000" w:themeColor="text1"/>
              <w:sz w:val="26"/>
              <w:szCs w:val="26"/>
            </w:rPr>
            <w:fldChar w:fldCharType="begin"/>
          </w:r>
          <w:r w:rsidRPr="009003EF">
            <w:rPr>
              <w:rFonts w:ascii="Times New Roman" w:hAnsi="Times New Roman" w:cs="Times New Roman"/>
              <w:color w:val="000000" w:themeColor="text1"/>
              <w:sz w:val="26"/>
              <w:szCs w:val="26"/>
            </w:rPr>
            <w:instrText xml:space="preserve"> TOC \o "1-3" \h \z \u </w:instrText>
          </w:r>
          <w:r w:rsidRPr="009003EF">
            <w:rPr>
              <w:rFonts w:ascii="Times New Roman" w:hAnsi="Times New Roman" w:cs="Times New Roman"/>
              <w:color w:val="000000" w:themeColor="text1"/>
              <w:sz w:val="26"/>
              <w:szCs w:val="26"/>
            </w:rPr>
            <w:fldChar w:fldCharType="separate"/>
          </w:r>
          <w:hyperlink w:anchor="_Toc76667286" w:history="1">
            <w:r w:rsidR="006A7C94" w:rsidRPr="009003EF">
              <w:rPr>
                <w:rStyle w:val="Hyperlink"/>
                <w:rFonts w:ascii="Times New Roman" w:hAnsi="Times New Roman" w:cs="Times New Roman"/>
                <w:b/>
                <w:bCs/>
                <w:noProof/>
                <w:color w:val="000000" w:themeColor="text1"/>
                <w:sz w:val="26"/>
                <w:szCs w:val="26"/>
              </w:rPr>
              <w:t>Phân</w:t>
            </w:r>
            <w:r w:rsidR="006A7C94" w:rsidRPr="009003EF">
              <w:rPr>
                <w:rStyle w:val="Hyperlink"/>
                <w:rFonts w:ascii="Times New Roman" w:hAnsi="Times New Roman" w:cs="Times New Roman"/>
                <w:b/>
                <w:bCs/>
                <w:noProof/>
                <w:color w:val="000000" w:themeColor="text1"/>
                <w:sz w:val="26"/>
                <w:szCs w:val="26"/>
                <w:lang w:val="vi-VN"/>
              </w:rPr>
              <w:t xml:space="preserve"> công công việc &amp; tiến độ</w:t>
            </w:r>
            <w:r w:rsidR="006A7C94" w:rsidRPr="009003EF">
              <w:rPr>
                <w:rFonts w:ascii="Times New Roman" w:hAnsi="Times New Roman" w:cs="Times New Roman"/>
                <w:noProof/>
                <w:webHidden/>
                <w:color w:val="000000" w:themeColor="text1"/>
                <w:sz w:val="26"/>
                <w:szCs w:val="26"/>
              </w:rPr>
              <w:tab/>
            </w:r>
            <w:r w:rsidR="006A7C94" w:rsidRPr="009003EF">
              <w:rPr>
                <w:rFonts w:ascii="Times New Roman" w:hAnsi="Times New Roman" w:cs="Times New Roman"/>
                <w:noProof/>
                <w:webHidden/>
                <w:color w:val="000000" w:themeColor="text1"/>
                <w:sz w:val="26"/>
                <w:szCs w:val="26"/>
              </w:rPr>
              <w:fldChar w:fldCharType="begin"/>
            </w:r>
            <w:r w:rsidR="006A7C94" w:rsidRPr="009003EF">
              <w:rPr>
                <w:rFonts w:ascii="Times New Roman" w:hAnsi="Times New Roman" w:cs="Times New Roman"/>
                <w:noProof/>
                <w:webHidden/>
                <w:color w:val="000000" w:themeColor="text1"/>
                <w:sz w:val="26"/>
                <w:szCs w:val="26"/>
              </w:rPr>
              <w:instrText xml:space="preserve"> PAGEREF _Toc76667286 \h </w:instrText>
            </w:r>
            <w:r w:rsidR="006A7C94" w:rsidRPr="009003EF">
              <w:rPr>
                <w:rFonts w:ascii="Times New Roman" w:hAnsi="Times New Roman" w:cs="Times New Roman"/>
                <w:noProof/>
                <w:webHidden/>
                <w:color w:val="000000" w:themeColor="text1"/>
                <w:sz w:val="26"/>
                <w:szCs w:val="26"/>
              </w:rPr>
            </w:r>
            <w:r w:rsidR="006A7C94" w:rsidRPr="009003EF">
              <w:rPr>
                <w:rFonts w:ascii="Times New Roman" w:hAnsi="Times New Roman" w:cs="Times New Roman"/>
                <w:noProof/>
                <w:webHidden/>
                <w:color w:val="000000" w:themeColor="text1"/>
                <w:sz w:val="26"/>
                <w:szCs w:val="26"/>
              </w:rPr>
              <w:fldChar w:fldCharType="separate"/>
            </w:r>
            <w:r w:rsidR="006A7C94" w:rsidRPr="009003EF">
              <w:rPr>
                <w:rFonts w:ascii="Times New Roman" w:hAnsi="Times New Roman" w:cs="Times New Roman"/>
                <w:noProof/>
                <w:webHidden/>
                <w:color w:val="000000" w:themeColor="text1"/>
                <w:sz w:val="26"/>
                <w:szCs w:val="26"/>
              </w:rPr>
              <w:t>3</w:t>
            </w:r>
            <w:r w:rsidR="006A7C94" w:rsidRPr="009003EF">
              <w:rPr>
                <w:rFonts w:ascii="Times New Roman" w:hAnsi="Times New Roman" w:cs="Times New Roman"/>
                <w:noProof/>
                <w:webHidden/>
                <w:color w:val="000000" w:themeColor="text1"/>
                <w:sz w:val="26"/>
                <w:szCs w:val="26"/>
              </w:rPr>
              <w:fldChar w:fldCharType="end"/>
            </w:r>
          </w:hyperlink>
        </w:p>
        <w:p w14:paraId="2FF81DB0" w14:textId="33A60899" w:rsidR="006A7C94" w:rsidRPr="009003EF" w:rsidRDefault="006A7C94">
          <w:pPr>
            <w:pStyle w:val="TOC1"/>
            <w:tabs>
              <w:tab w:val="right" w:leader="dot" w:pos="10070"/>
            </w:tabs>
            <w:rPr>
              <w:rFonts w:ascii="Times New Roman" w:eastAsiaTheme="minorEastAsia" w:hAnsi="Times New Roman" w:cs="Times New Roman"/>
              <w:noProof/>
              <w:color w:val="000000" w:themeColor="text1"/>
              <w:sz w:val="26"/>
              <w:szCs w:val="26"/>
            </w:rPr>
          </w:pPr>
          <w:hyperlink w:anchor="_Toc76667287" w:history="1">
            <w:r w:rsidRPr="009003EF">
              <w:rPr>
                <w:rStyle w:val="Hyperlink"/>
                <w:rFonts w:ascii="Times New Roman" w:hAnsi="Times New Roman" w:cs="Times New Roman"/>
                <w:b/>
                <w:bCs/>
                <w:noProof/>
                <w:color w:val="000000" w:themeColor="text1"/>
                <w:sz w:val="26"/>
                <w:szCs w:val="26"/>
                <w:lang w:val="vi-VN"/>
              </w:rPr>
              <w:t>Chương 1: Hiện trạng</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_Toc76667287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8</w:t>
            </w:r>
            <w:r w:rsidRPr="009003EF">
              <w:rPr>
                <w:rFonts w:ascii="Times New Roman" w:hAnsi="Times New Roman" w:cs="Times New Roman"/>
                <w:noProof/>
                <w:webHidden/>
                <w:color w:val="000000" w:themeColor="text1"/>
                <w:sz w:val="26"/>
                <w:szCs w:val="26"/>
              </w:rPr>
              <w:fldChar w:fldCharType="end"/>
            </w:r>
          </w:hyperlink>
        </w:p>
        <w:p w14:paraId="5C97C58C" w14:textId="5471E96B"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288" w:history="1">
            <w:r w:rsidRPr="009003EF">
              <w:rPr>
                <w:rStyle w:val="Hyperlink"/>
                <w:rFonts w:ascii="Times New Roman" w:hAnsi="Times New Roman" w:cs="Times New Roman"/>
                <w:b/>
                <w:bCs/>
                <w:noProof/>
                <w:color w:val="000000" w:themeColor="text1"/>
                <w:sz w:val="26"/>
                <w:szCs w:val="26"/>
                <w:lang w:val="vi-VN"/>
              </w:rPr>
              <w:t>1)</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Hiện trạng tổ chức</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_Toc76667288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8</w:t>
            </w:r>
            <w:r w:rsidRPr="009003EF">
              <w:rPr>
                <w:rFonts w:ascii="Times New Roman" w:hAnsi="Times New Roman" w:cs="Times New Roman"/>
                <w:noProof/>
                <w:webHidden/>
                <w:color w:val="000000" w:themeColor="text1"/>
                <w:sz w:val="26"/>
                <w:szCs w:val="26"/>
              </w:rPr>
              <w:fldChar w:fldCharType="end"/>
            </w:r>
          </w:hyperlink>
        </w:p>
        <w:p w14:paraId="4582792E" w14:textId="636BEC61"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289" w:history="1">
            <w:r w:rsidRPr="009003EF">
              <w:rPr>
                <w:rStyle w:val="Hyperlink"/>
                <w:rFonts w:ascii="Times New Roman" w:hAnsi="Times New Roman" w:cs="Times New Roman"/>
                <w:b/>
                <w:bCs/>
                <w:noProof/>
                <w:color w:val="000000" w:themeColor="text1"/>
                <w:sz w:val="26"/>
                <w:szCs w:val="26"/>
                <w:lang w:val="vi-VN"/>
              </w:rPr>
              <w:t>2)</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Hiện trạng nghiệp vụ (chức năng &amp; phi chức năng)</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_Toc76667289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8</w:t>
            </w:r>
            <w:r w:rsidRPr="009003EF">
              <w:rPr>
                <w:rFonts w:ascii="Times New Roman" w:hAnsi="Times New Roman" w:cs="Times New Roman"/>
                <w:noProof/>
                <w:webHidden/>
                <w:color w:val="000000" w:themeColor="text1"/>
                <w:sz w:val="26"/>
                <w:szCs w:val="26"/>
              </w:rPr>
              <w:fldChar w:fldCharType="end"/>
            </w:r>
          </w:hyperlink>
        </w:p>
        <w:p w14:paraId="396FB413" w14:textId="6CAEEBDE"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290" w:history="1">
            <w:r w:rsidRPr="009003EF">
              <w:rPr>
                <w:rStyle w:val="Hyperlink"/>
                <w:rFonts w:ascii="Times New Roman" w:hAnsi="Times New Roman" w:cs="Times New Roman"/>
                <w:b/>
                <w:bCs/>
                <w:noProof/>
                <w:color w:val="000000" w:themeColor="text1"/>
                <w:sz w:val="26"/>
                <w:szCs w:val="26"/>
                <w:lang w:val="vi-VN"/>
              </w:rPr>
              <w:t>3)</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Hiện trạng tin học (phần cứng, phần mềm, con người)</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_Toc76667290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9</w:t>
            </w:r>
            <w:r w:rsidRPr="009003EF">
              <w:rPr>
                <w:rFonts w:ascii="Times New Roman" w:hAnsi="Times New Roman" w:cs="Times New Roman"/>
                <w:noProof/>
                <w:webHidden/>
                <w:color w:val="000000" w:themeColor="text1"/>
                <w:sz w:val="26"/>
                <w:szCs w:val="26"/>
              </w:rPr>
              <w:fldChar w:fldCharType="end"/>
            </w:r>
          </w:hyperlink>
        </w:p>
        <w:p w14:paraId="0D5C18FE" w14:textId="2B3E531C" w:rsidR="006A7C94" w:rsidRPr="009003EF" w:rsidRDefault="006A7C94">
          <w:pPr>
            <w:pStyle w:val="TOC1"/>
            <w:tabs>
              <w:tab w:val="right" w:leader="dot" w:pos="10070"/>
            </w:tabs>
            <w:rPr>
              <w:rFonts w:ascii="Times New Roman" w:eastAsiaTheme="minorEastAsia" w:hAnsi="Times New Roman" w:cs="Times New Roman"/>
              <w:noProof/>
              <w:color w:val="000000" w:themeColor="text1"/>
              <w:sz w:val="26"/>
              <w:szCs w:val="26"/>
            </w:rPr>
          </w:pPr>
          <w:hyperlink w:anchor="_Toc76667291" w:history="1">
            <w:r w:rsidRPr="009003EF">
              <w:rPr>
                <w:rStyle w:val="Hyperlink"/>
                <w:rFonts w:ascii="Times New Roman" w:hAnsi="Times New Roman" w:cs="Times New Roman"/>
                <w:b/>
                <w:bCs/>
                <w:noProof/>
                <w:color w:val="000000" w:themeColor="text1"/>
                <w:sz w:val="26"/>
                <w:szCs w:val="26"/>
                <w:lang w:val="vi-VN"/>
              </w:rPr>
              <w:t>Chương 2: Phân tích</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_Toc76667291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11</w:t>
            </w:r>
            <w:r w:rsidRPr="009003EF">
              <w:rPr>
                <w:rFonts w:ascii="Times New Roman" w:hAnsi="Times New Roman" w:cs="Times New Roman"/>
                <w:noProof/>
                <w:webHidden/>
                <w:color w:val="000000" w:themeColor="text1"/>
                <w:sz w:val="26"/>
                <w:szCs w:val="26"/>
              </w:rPr>
              <w:fldChar w:fldCharType="end"/>
            </w:r>
          </w:hyperlink>
        </w:p>
        <w:p w14:paraId="213784D1" w14:textId="3BBB70F3"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292" w:history="1">
            <w:r w:rsidRPr="009003EF">
              <w:rPr>
                <w:rStyle w:val="Hyperlink"/>
                <w:rFonts w:ascii="Times New Roman" w:hAnsi="Times New Roman" w:cs="Times New Roman"/>
                <w:b/>
                <w:bCs/>
                <w:noProof/>
                <w:color w:val="000000" w:themeColor="text1"/>
                <w:sz w:val="26"/>
                <w:szCs w:val="26"/>
                <w:lang w:val="vi-VN"/>
              </w:rPr>
              <w:t>1)</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Mô hình usecase tổng quát:</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_Toc76667292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11</w:t>
            </w:r>
            <w:r w:rsidRPr="009003EF">
              <w:rPr>
                <w:rFonts w:ascii="Times New Roman" w:hAnsi="Times New Roman" w:cs="Times New Roman"/>
                <w:noProof/>
                <w:webHidden/>
                <w:color w:val="000000" w:themeColor="text1"/>
                <w:sz w:val="26"/>
                <w:szCs w:val="26"/>
              </w:rPr>
              <w:fldChar w:fldCharType="end"/>
            </w:r>
          </w:hyperlink>
        </w:p>
        <w:p w14:paraId="69EF16C5" w14:textId="7BA9DA8C" w:rsidR="006A7C94" w:rsidRPr="009003EF" w:rsidRDefault="006A7C94">
          <w:pPr>
            <w:pStyle w:val="TOC3"/>
            <w:tabs>
              <w:tab w:val="left" w:pos="880"/>
              <w:tab w:val="right" w:leader="dot" w:pos="10070"/>
            </w:tabs>
            <w:rPr>
              <w:rFonts w:ascii="Times New Roman" w:eastAsiaTheme="minorEastAsia" w:hAnsi="Times New Roman" w:cs="Times New Roman"/>
              <w:noProof/>
              <w:color w:val="000000" w:themeColor="text1"/>
              <w:sz w:val="26"/>
              <w:szCs w:val="26"/>
            </w:rPr>
          </w:pPr>
          <w:hyperlink w:anchor="_Toc76667293" w:history="1">
            <w:r w:rsidRPr="009003EF">
              <w:rPr>
                <w:rStyle w:val="Hyperlink"/>
                <w:rFonts w:ascii="Times New Roman" w:eastAsia="Calibri" w:hAnsi="Times New Roman" w:cs="Times New Roman"/>
                <w:noProof/>
                <w:color w:val="000000" w:themeColor="text1"/>
                <w:sz w:val="26"/>
                <w:szCs w:val="26"/>
              </w:rPr>
              <w:t>1.</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eastAsia="Calibri" w:hAnsi="Times New Roman" w:cs="Times New Roman"/>
                <w:noProof/>
                <w:color w:val="000000" w:themeColor="text1"/>
                <w:sz w:val="26"/>
                <w:szCs w:val="26"/>
              </w:rPr>
              <w:t xml:space="preserve">Danh sách </w:t>
            </w:r>
            <w:r w:rsidRPr="009003EF">
              <w:rPr>
                <w:rStyle w:val="Hyperlink"/>
                <w:rFonts w:ascii="Times New Roman" w:eastAsia="Calibri" w:hAnsi="Times New Roman" w:cs="Times New Roman"/>
                <w:noProof/>
                <w:color w:val="000000" w:themeColor="text1"/>
                <w:sz w:val="26"/>
                <w:szCs w:val="26"/>
              </w:rPr>
              <w:t>c</w:t>
            </w:r>
            <w:r w:rsidRPr="009003EF">
              <w:rPr>
                <w:rStyle w:val="Hyperlink"/>
                <w:rFonts w:ascii="Times New Roman" w:eastAsia="Calibri" w:hAnsi="Times New Roman" w:cs="Times New Roman"/>
                <w:noProof/>
                <w:color w:val="000000" w:themeColor="text1"/>
                <w:sz w:val="26"/>
                <w:szCs w:val="26"/>
              </w:rPr>
              <w:t>ác Actor</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_Toc76667293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11</w:t>
            </w:r>
            <w:r w:rsidRPr="009003EF">
              <w:rPr>
                <w:rFonts w:ascii="Times New Roman" w:hAnsi="Times New Roman" w:cs="Times New Roman"/>
                <w:noProof/>
                <w:webHidden/>
                <w:color w:val="000000" w:themeColor="text1"/>
                <w:sz w:val="26"/>
                <w:szCs w:val="26"/>
              </w:rPr>
              <w:fldChar w:fldCharType="end"/>
            </w:r>
          </w:hyperlink>
        </w:p>
        <w:p w14:paraId="14498366" w14:textId="01FFA3E0" w:rsidR="006A7C94" w:rsidRPr="009003EF" w:rsidRDefault="006A7C94">
          <w:pPr>
            <w:pStyle w:val="TOC3"/>
            <w:tabs>
              <w:tab w:val="left" w:pos="880"/>
              <w:tab w:val="right" w:leader="dot" w:pos="10070"/>
            </w:tabs>
            <w:rPr>
              <w:rFonts w:ascii="Times New Roman" w:eastAsiaTheme="minorEastAsia" w:hAnsi="Times New Roman" w:cs="Times New Roman"/>
              <w:noProof/>
              <w:color w:val="000000" w:themeColor="text1"/>
              <w:sz w:val="26"/>
              <w:szCs w:val="26"/>
            </w:rPr>
          </w:pPr>
          <w:hyperlink w:anchor="_Toc76667294" w:history="1">
            <w:r w:rsidRPr="009003EF">
              <w:rPr>
                <w:rStyle w:val="Hyperlink"/>
                <w:rFonts w:ascii="Times New Roman" w:eastAsia="Calibri" w:hAnsi="Times New Roman" w:cs="Times New Roman"/>
                <w:noProof/>
                <w:color w:val="000000" w:themeColor="text1"/>
                <w:sz w:val="26"/>
                <w:szCs w:val="26"/>
              </w:rPr>
              <w:t>2.</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eastAsia="Calibri" w:hAnsi="Times New Roman" w:cs="Times New Roman"/>
                <w:noProof/>
                <w:color w:val="000000" w:themeColor="text1"/>
                <w:sz w:val="26"/>
                <w:szCs w:val="26"/>
              </w:rPr>
              <w:t>Danh sách các Use Case.</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_Toc76667294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12</w:t>
            </w:r>
            <w:r w:rsidRPr="009003EF">
              <w:rPr>
                <w:rFonts w:ascii="Times New Roman" w:hAnsi="Times New Roman" w:cs="Times New Roman"/>
                <w:noProof/>
                <w:webHidden/>
                <w:color w:val="000000" w:themeColor="text1"/>
                <w:sz w:val="26"/>
                <w:szCs w:val="26"/>
              </w:rPr>
              <w:fldChar w:fldCharType="end"/>
            </w:r>
          </w:hyperlink>
        </w:p>
        <w:p w14:paraId="63428EE2" w14:textId="737B6764" w:rsidR="006A7C94" w:rsidRPr="009003EF" w:rsidRDefault="006A7C94">
          <w:pPr>
            <w:pStyle w:val="TOC3"/>
            <w:tabs>
              <w:tab w:val="left" w:pos="880"/>
              <w:tab w:val="right" w:leader="dot" w:pos="10070"/>
            </w:tabs>
            <w:rPr>
              <w:rFonts w:ascii="Times New Roman" w:eastAsiaTheme="minorEastAsia" w:hAnsi="Times New Roman" w:cs="Times New Roman"/>
              <w:noProof/>
              <w:color w:val="000000" w:themeColor="text1"/>
              <w:sz w:val="26"/>
              <w:szCs w:val="26"/>
            </w:rPr>
          </w:pPr>
          <w:hyperlink w:anchor="_Toc76667295" w:history="1">
            <w:r w:rsidRPr="009003EF">
              <w:rPr>
                <w:rStyle w:val="Hyperlink"/>
                <w:rFonts w:ascii="Times New Roman" w:eastAsia="Calibri" w:hAnsi="Times New Roman" w:cs="Times New Roman"/>
                <w:noProof/>
                <w:color w:val="000000" w:themeColor="text1"/>
                <w:sz w:val="26"/>
                <w:szCs w:val="26"/>
              </w:rPr>
              <w:t>3.</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eastAsia="Calibri" w:hAnsi="Times New Roman" w:cs="Times New Roman"/>
                <w:noProof/>
                <w:color w:val="000000" w:themeColor="text1"/>
                <w:sz w:val="26"/>
                <w:szCs w:val="26"/>
              </w:rPr>
              <w:t>Đặc tả Use Case.</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_Toc76667295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13</w:t>
            </w:r>
            <w:r w:rsidRPr="009003EF">
              <w:rPr>
                <w:rFonts w:ascii="Times New Roman" w:hAnsi="Times New Roman" w:cs="Times New Roman"/>
                <w:noProof/>
                <w:webHidden/>
                <w:color w:val="000000" w:themeColor="text1"/>
                <w:sz w:val="26"/>
                <w:szCs w:val="26"/>
              </w:rPr>
              <w:fldChar w:fldCharType="end"/>
            </w:r>
          </w:hyperlink>
        </w:p>
        <w:p w14:paraId="0B70621A" w14:textId="6309AED4"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296" w:history="1">
            <w:r w:rsidRPr="009003EF">
              <w:rPr>
                <w:rStyle w:val="Hyperlink"/>
                <w:rFonts w:ascii="Times New Roman" w:hAnsi="Times New Roman" w:cs="Times New Roman"/>
                <w:b/>
                <w:bCs/>
                <w:noProof/>
                <w:color w:val="000000" w:themeColor="text1"/>
                <w:sz w:val="26"/>
                <w:szCs w:val="26"/>
                <w:lang w:val="vi-VN"/>
              </w:rPr>
              <w:t>2)</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Lược đồ phân ra chức năng (FDD)</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_Toc76667296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21</w:t>
            </w:r>
            <w:r w:rsidRPr="009003EF">
              <w:rPr>
                <w:rFonts w:ascii="Times New Roman" w:hAnsi="Times New Roman" w:cs="Times New Roman"/>
                <w:noProof/>
                <w:webHidden/>
                <w:color w:val="000000" w:themeColor="text1"/>
                <w:sz w:val="26"/>
                <w:szCs w:val="26"/>
              </w:rPr>
              <w:fldChar w:fldCharType="end"/>
            </w:r>
          </w:hyperlink>
        </w:p>
        <w:p w14:paraId="7170256E" w14:textId="2BF095AF"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297" w:history="1">
            <w:r w:rsidRPr="009003EF">
              <w:rPr>
                <w:rStyle w:val="Hyperlink"/>
                <w:rFonts w:ascii="Times New Roman" w:hAnsi="Times New Roman" w:cs="Times New Roman"/>
                <w:b/>
                <w:bCs/>
                <w:noProof/>
                <w:color w:val="000000" w:themeColor="text1"/>
                <w:sz w:val="26"/>
                <w:szCs w:val="26"/>
                <w:lang w:val="vi-VN"/>
              </w:rPr>
              <w:t>3)</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Đặc tả Mô hình hóa nghiệp vụ (DFD Model)</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_Toc76667297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22</w:t>
            </w:r>
            <w:r w:rsidRPr="009003EF">
              <w:rPr>
                <w:rFonts w:ascii="Times New Roman" w:hAnsi="Times New Roman" w:cs="Times New Roman"/>
                <w:noProof/>
                <w:webHidden/>
                <w:color w:val="000000" w:themeColor="text1"/>
                <w:sz w:val="26"/>
                <w:szCs w:val="26"/>
              </w:rPr>
              <w:fldChar w:fldCharType="end"/>
            </w:r>
          </w:hyperlink>
        </w:p>
        <w:p w14:paraId="7658F0AF" w14:textId="76C78E22"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298" w:history="1">
            <w:r w:rsidRPr="009003EF">
              <w:rPr>
                <w:rStyle w:val="Hyperlink"/>
                <w:rFonts w:ascii="Times New Roman" w:hAnsi="Times New Roman" w:cs="Times New Roman"/>
                <w:b/>
                <w:bCs/>
                <w:noProof/>
                <w:color w:val="000000" w:themeColor="text1"/>
                <w:sz w:val="26"/>
                <w:szCs w:val="26"/>
                <w:lang w:val="vi-VN"/>
              </w:rPr>
              <w:t>4)</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Mô hìn hóa dữ liệu (ERD Model)</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_Toc76667298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34</w:t>
            </w:r>
            <w:r w:rsidRPr="009003EF">
              <w:rPr>
                <w:rFonts w:ascii="Times New Roman" w:hAnsi="Times New Roman" w:cs="Times New Roman"/>
                <w:noProof/>
                <w:webHidden/>
                <w:color w:val="000000" w:themeColor="text1"/>
                <w:sz w:val="26"/>
                <w:szCs w:val="26"/>
              </w:rPr>
              <w:fldChar w:fldCharType="end"/>
            </w:r>
          </w:hyperlink>
        </w:p>
        <w:p w14:paraId="4D165000" w14:textId="517DAF46"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299" w:history="1">
            <w:r w:rsidRPr="009003EF">
              <w:rPr>
                <w:rStyle w:val="Hyperlink"/>
                <w:rFonts w:ascii="Times New Roman" w:hAnsi="Times New Roman" w:cs="Times New Roman"/>
                <w:b/>
                <w:bCs/>
                <w:noProof/>
                <w:color w:val="000000" w:themeColor="text1"/>
                <w:sz w:val="26"/>
                <w:szCs w:val="26"/>
                <w:lang w:val="vi-VN"/>
              </w:rPr>
              <w:t>5)</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Sơ đồ lớp ở mức phân tích (Class diagram)</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_Toc76667299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35</w:t>
            </w:r>
            <w:r w:rsidRPr="009003EF">
              <w:rPr>
                <w:rFonts w:ascii="Times New Roman" w:hAnsi="Times New Roman" w:cs="Times New Roman"/>
                <w:noProof/>
                <w:webHidden/>
                <w:color w:val="000000" w:themeColor="text1"/>
                <w:sz w:val="26"/>
                <w:szCs w:val="26"/>
              </w:rPr>
              <w:fldChar w:fldCharType="end"/>
            </w:r>
          </w:hyperlink>
        </w:p>
        <w:p w14:paraId="6C07F587" w14:textId="64F3FBC6" w:rsidR="006A7C94" w:rsidRPr="009003EF" w:rsidRDefault="006A7C94">
          <w:pPr>
            <w:pStyle w:val="TOC1"/>
            <w:tabs>
              <w:tab w:val="right" w:leader="dot" w:pos="10070"/>
            </w:tabs>
            <w:rPr>
              <w:rFonts w:ascii="Times New Roman" w:eastAsiaTheme="minorEastAsia" w:hAnsi="Times New Roman" w:cs="Times New Roman"/>
              <w:noProof/>
              <w:color w:val="000000" w:themeColor="text1"/>
              <w:sz w:val="26"/>
              <w:szCs w:val="26"/>
            </w:rPr>
          </w:pPr>
          <w:hyperlink w:anchor="_Toc76667300" w:history="1">
            <w:r w:rsidRPr="009003EF">
              <w:rPr>
                <w:rStyle w:val="Hyperlink"/>
                <w:rFonts w:ascii="Times New Roman" w:hAnsi="Times New Roman" w:cs="Times New Roman"/>
                <w:b/>
                <w:bCs/>
                <w:noProof/>
                <w:color w:val="000000" w:themeColor="text1"/>
                <w:sz w:val="26"/>
                <w:szCs w:val="26"/>
                <w:lang w:val="vi-VN"/>
              </w:rPr>
              <w:t>Chương 3: Thiết kế</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_Toc76667300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36</w:t>
            </w:r>
            <w:r w:rsidRPr="009003EF">
              <w:rPr>
                <w:rFonts w:ascii="Times New Roman" w:hAnsi="Times New Roman" w:cs="Times New Roman"/>
                <w:noProof/>
                <w:webHidden/>
                <w:color w:val="000000" w:themeColor="text1"/>
                <w:sz w:val="26"/>
                <w:szCs w:val="26"/>
              </w:rPr>
              <w:fldChar w:fldCharType="end"/>
            </w:r>
          </w:hyperlink>
        </w:p>
        <w:p w14:paraId="08631A9B" w14:textId="409B7635"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301" w:history="1">
            <w:r w:rsidRPr="009003EF">
              <w:rPr>
                <w:rStyle w:val="Hyperlink"/>
                <w:rFonts w:ascii="Times New Roman" w:hAnsi="Times New Roman" w:cs="Times New Roman"/>
                <w:b/>
                <w:bCs/>
                <w:noProof/>
                <w:color w:val="000000" w:themeColor="text1"/>
                <w:sz w:val="26"/>
                <w:szCs w:val="26"/>
                <w:lang w:val="vi-VN"/>
              </w:rPr>
              <w:t>a)</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Thiết kế kiến trúc</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_Toc76667301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36</w:t>
            </w:r>
            <w:r w:rsidRPr="009003EF">
              <w:rPr>
                <w:rFonts w:ascii="Times New Roman" w:hAnsi="Times New Roman" w:cs="Times New Roman"/>
                <w:noProof/>
                <w:webHidden/>
                <w:color w:val="000000" w:themeColor="text1"/>
                <w:sz w:val="26"/>
                <w:szCs w:val="26"/>
              </w:rPr>
              <w:fldChar w:fldCharType="end"/>
            </w:r>
          </w:hyperlink>
        </w:p>
        <w:p w14:paraId="5D0068C6" w14:textId="6FC9BEBC"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302" w:history="1">
            <w:r w:rsidRPr="009003EF">
              <w:rPr>
                <w:rStyle w:val="Hyperlink"/>
                <w:rFonts w:ascii="Times New Roman" w:hAnsi="Times New Roman" w:cs="Times New Roman"/>
                <w:b/>
                <w:bCs/>
                <w:noProof/>
                <w:color w:val="000000" w:themeColor="text1"/>
                <w:sz w:val="26"/>
                <w:szCs w:val="26"/>
              </w:rPr>
              <w:t>b)</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rPr>
              <w:t>Danh sách màn hình và mô tả chức năng màn hình</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_Toc76667302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36</w:t>
            </w:r>
            <w:r w:rsidRPr="009003EF">
              <w:rPr>
                <w:rFonts w:ascii="Times New Roman" w:hAnsi="Times New Roman" w:cs="Times New Roman"/>
                <w:noProof/>
                <w:webHidden/>
                <w:color w:val="000000" w:themeColor="text1"/>
                <w:sz w:val="26"/>
                <w:szCs w:val="26"/>
              </w:rPr>
              <w:fldChar w:fldCharType="end"/>
            </w:r>
          </w:hyperlink>
        </w:p>
        <w:p w14:paraId="73C0642B" w14:textId="09B62D2E"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303" w:history="1">
            <w:r w:rsidRPr="009003EF">
              <w:rPr>
                <w:rStyle w:val="Hyperlink"/>
                <w:rFonts w:ascii="Times New Roman" w:hAnsi="Times New Roman" w:cs="Times New Roman"/>
                <w:b/>
                <w:bCs/>
                <w:noProof/>
                <w:color w:val="000000" w:themeColor="text1"/>
                <w:sz w:val="26"/>
                <w:szCs w:val="26"/>
                <w:lang w:val="vi-VN"/>
              </w:rPr>
              <w:t>c)</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Thiết kế giao diện</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_Toc76667303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51</w:t>
            </w:r>
            <w:r w:rsidRPr="009003EF">
              <w:rPr>
                <w:rFonts w:ascii="Times New Roman" w:hAnsi="Times New Roman" w:cs="Times New Roman"/>
                <w:noProof/>
                <w:webHidden/>
                <w:color w:val="000000" w:themeColor="text1"/>
                <w:sz w:val="26"/>
                <w:szCs w:val="26"/>
              </w:rPr>
              <w:fldChar w:fldCharType="end"/>
            </w:r>
          </w:hyperlink>
        </w:p>
        <w:p w14:paraId="36CFC992" w14:textId="2AD2AADD" w:rsidR="006A7C94" w:rsidRPr="009003EF" w:rsidRDefault="006A7C94">
          <w:pPr>
            <w:pStyle w:val="TOC1"/>
            <w:tabs>
              <w:tab w:val="right" w:leader="dot" w:pos="10070"/>
            </w:tabs>
            <w:rPr>
              <w:rFonts w:ascii="Times New Roman" w:eastAsiaTheme="minorEastAsia" w:hAnsi="Times New Roman" w:cs="Times New Roman"/>
              <w:noProof/>
              <w:color w:val="000000" w:themeColor="text1"/>
              <w:sz w:val="26"/>
              <w:szCs w:val="26"/>
            </w:rPr>
          </w:pPr>
          <w:hyperlink w:anchor="_Toc76667304" w:history="1">
            <w:r w:rsidRPr="009003EF">
              <w:rPr>
                <w:rStyle w:val="Hyperlink"/>
                <w:rFonts w:ascii="Times New Roman" w:hAnsi="Times New Roman" w:cs="Times New Roman"/>
                <w:b/>
                <w:bCs/>
                <w:noProof/>
                <w:color w:val="000000" w:themeColor="text1"/>
                <w:sz w:val="26"/>
                <w:szCs w:val="26"/>
                <w:lang w:val="vi-VN"/>
              </w:rPr>
              <w:t>Chương 4: Cài đặt</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_Toc76667304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54</w:t>
            </w:r>
            <w:r w:rsidRPr="009003EF">
              <w:rPr>
                <w:rFonts w:ascii="Times New Roman" w:hAnsi="Times New Roman" w:cs="Times New Roman"/>
                <w:noProof/>
                <w:webHidden/>
                <w:color w:val="000000" w:themeColor="text1"/>
                <w:sz w:val="26"/>
                <w:szCs w:val="26"/>
              </w:rPr>
              <w:fldChar w:fldCharType="end"/>
            </w:r>
          </w:hyperlink>
        </w:p>
        <w:p w14:paraId="5C74BAEE" w14:textId="2D3148C2"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305" w:history="1">
            <w:r w:rsidRPr="009003EF">
              <w:rPr>
                <w:rStyle w:val="Hyperlink"/>
                <w:rFonts w:ascii="Times New Roman" w:hAnsi="Times New Roman" w:cs="Times New Roman"/>
                <w:b/>
                <w:bCs/>
                <w:noProof/>
                <w:color w:val="000000" w:themeColor="text1"/>
                <w:sz w:val="26"/>
                <w:szCs w:val="26"/>
                <w:lang w:val="vi-VN"/>
              </w:rPr>
              <w:t>1)</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Công nghệ sử dụng</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_Toc76667305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54</w:t>
            </w:r>
            <w:r w:rsidRPr="009003EF">
              <w:rPr>
                <w:rFonts w:ascii="Times New Roman" w:hAnsi="Times New Roman" w:cs="Times New Roman"/>
                <w:noProof/>
                <w:webHidden/>
                <w:color w:val="000000" w:themeColor="text1"/>
                <w:sz w:val="26"/>
                <w:szCs w:val="26"/>
              </w:rPr>
              <w:fldChar w:fldCharType="end"/>
            </w:r>
          </w:hyperlink>
        </w:p>
        <w:p w14:paraId="053434F3" w14:textId="71BE8EC8" w:rsidR="006A7C94" w:rsidRPr="009003EF" w:rsidRDefault="006A7C94">
          <w:pPr>
            <w:pStyle w:val="TOC2"/>
            <w:tabs>
              <w:tab w:val="left" w:pos="660"/>
              <w:tab w:val="right" w:leader="dot" w:pos="10070"/>
            </w:tabs>
            <w:rPr>
              <w:rFonts w:ascii="Times New Roman" w:eastAsiaTheme="minorEastAsia" w:hAnsi="Times New Roman" w:cs="Times New Roman"/>
              <w:noProof/>
              <w:color w:val="000000" w:themeColor="text1"/>
              <w:sz w:val="26"/>
              <w:szCs w:val="26"/>
            </w:rPr>
          </w:pPr>
          <w:hyperlink w:anchor="_Toc76667306" w:history="1">
            <w:r w:rsidRPr="009003EF">
              <w:rPr>
                <w:rStyle w:val="Hyperlink"/>
                <w:rFonts w:ascii="Times New Roman" w:hAnsi="Times New Roman" w:cs="Times New Roman"/>
                <w:b/>
                <w:bCs/>
                <w:noProof/>
                <w:color w:val="000000" w:themeColor="text1"/>
                <w:sz w:val="26"/>
                <w:szCs w:val="26"/>
                <w:lang w:val="vi-VN"/>
              </w:rPr>
              <w:t>2)</w:t>
            </w:r>
            <w:r w:rsidRPr="009003EF">
              <w:rPr>
                <w:rFonts w:ascii="Times New Roman" w:eastAsiaTheme="minorEastAsia" w:hAnsi="Times New Roman" w:cs="Times New Roman"/>
                <w:noProof/>
                <w:color w:val="000000" w:themeColor="text1"/>
                <w:sz w:val="26"/>
                <w:szCs w:val="26"/>
              </w:rPr>
              <w:tab/>
            </w:r>
            <w:r w:rsidRPr="009003EF">
              <w:rPr>
                <w:rStyle w:val="Hyperlink"/>
                <w:rFonts w:ascii="Times New Roman" w:hAnsi="Times New Roman" w:cs="Times New Roman"/>
                <w:b/>
                <w:bCs/>
                <w:noProof/>
                <w:color w:val="000000" w:themeColor="text1"/>
                <w:sz w:val="26"/>
                <w:szCs w:val="26"/>
                <w:lang w:val="vi-VN"/>
              </w:rPr>
              <w:t>Vấn đề khi cài đặt</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_Toc76667306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54</w:t>
            </w:r>
            <w:r w:rsidRPr="009003EF">
              <w:rPr>
                <w:rFonts w:ascii="Times New Roman" w:hAnsi="Times New Roman" w:cs="Times New Roman"/>
                <w:noProof/>
                <w:webHidden/>
                <w:color w:val="000000" w:themeColor="text1"/>
                <w:sz w:val="26"/>
                <w:szCs w:val="26"/>
              </w:rPr>
              <w:fldChar w:fldCharType="end"/>
            </w:r>
          </w:hyperlink>
        </w:p>
        <w:p w14:paraId="3EE004C0" w14:textId="3C0E7F8A" w:rsidR="006A7C94" w:rsidRPr="009003EF" w:rsidRDefault="006A7C94">
          <w:pPr>
            <w:pStyle w:val="TOC1"/>
            <w:tabs>
              <w:tab w:val="right" w:leader="dot" w:pos="10070"/>
            </w:tabs>
            <w:rPr>
              <w:rFonts w:ascii="Times New Roman" w:eastAsiaTheme="minorEastAsia" w:hAnsi="Times New Roman" w:cs="Times New Roman"/>
              <w:noProof/>
              <w:color w:val="000000" w:themeColor="text1"/>
              <w:sz w:val="26"/>
              <w:szCs w:val="26"/>
            </w:rPr>
          </w:pPr>
          <w:hyperlink w:anchor="_Toc76667307" w:history="1">
            <w:r w:rsidRPr="009003EF">
              <w:rPr>
                <w:rStyle w:val="Hyperlink"/>
                <w:rFonts w:ascii="Times New Roman" w:hAnsi="Times New Roman" w:cs="Times New Roman"/>
                <w:b/>
                <w:bCs/>
                <w:noProof/>
                <w:color w:val="000000" w:themeColor="text1"/>
                <w:sz w:val="26"/>
                <w:szCs w:val="26"/>
                <w:lang w:val="vi-VN"/>
              </w:rPr>
              <w:t>Chương 5: Kiểm thử</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_Toc76667307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55</w:t>
            </w:r>
            <w:r w:rsidRPr="009003EF">
              <w:rPr>
                <w:rFonts w:ascii="Times New Roman" w:hAnsi="Times New Roman" w:cs="Times New Roman"/>
                <w:noProof/>
                <w:webHidden/>
                <w:color w:val="000000" w:themeColor="text1"/>
                <w:sz w:val="26"/>
                <w:szCs w:val="26"/>
              </w:rPr>
              <w:fldChar w:fldCharType="end"/>
            </w:r>
          </w:hyperlink>
        </w:p>
        <w:p w14:paraId="3323159D" w14:textId="1FE4429C" w:rsidR="006A7C94" w:rsidRPr="009003EF" w:rsidRDefault="006A7C94">
          <w:pPr>
            <w:pStyle w:val="TOC1"/>
            <w:tabs>
              <w:tab w:val="right" w:leader="dot" w:pos="10070"/>
            </w:tabs>
            <w:rPr>
              <w:rFonts w:ascii="Times New Roman" w:eastAsiaTheme="minorEastAsia" w:hAnsi="Times New Roman" w:cs="Times New Roman"/>
              <w:noProof/>
              <w:color w:val="000000" w:themeColor="text1"/>
              <w:sz w:val="26"/>
              <w:szCs w:val="26"/>
            </w:rPr>
          </w:pPr>
          <w:hyperlink w:anchor="_Toc76667308" w:history="1">
            <w:r w:rsidRPr="009003EF">
              <w:rPr>
                <w:rStyle w:val="Hyperlink"/>
                <w:rFonts w:ascii="Times New Roman" w:hAnsi="Times New Roman" w:cs="Times New Roman"/>
                <w:b/>
                <w:bCs/>
                <w:noProof/>
                <w:color w:val="000000" w:themeColor="text1"/>
                <w:sz w:val="26"/>
                <w:szCs w:val="26"/>
                <w:lang w:val="vi-VN"/>
              </w:rPr>
              <w:t>Chương 6: Kết luận</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_Toc76667308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56</w:t>
            </w:r>
            <w:r w:rsidRPr="009003EF">
              <w:rPr>
                <w:rFonts w:ascii="Times New Roman" w:hAnsi="Times New Roman" w:cs="Times New Roman"/>
                <w:noProof/>
                <w:webHidden/>
                <w:color w:val="000000" w:themeColor="text1"/>
                <w:sz w:val="26"/>
                <w:szCs w:val="26"/>
              </w:rPr>
              <w:fldChar w:fldCharType="end"/>
            </w:r>
          </w:hyperlink>
        </w:p>
        <w:p w14:paraId="6400F609" w14:textId="235239EA" w:rsidR="006A7C94" w:rsidRPr="009003EF" w:rsidRDefault="006A7C94">
          <w:pPr>
            <w:pStyle w:val="TOC1"/>
            <w:tabs>
              <w:tab w:val="right" w:leader="dot" w:pos="10070"/>
            </w:tabs>
            <w:rPr>
              <w:rFonts w:ascii="Times New Roman" w:eastAsiaTheme="minorEastAsia" w:hAnsi="Times New Roman" w:cs="Times New Roman"/>
              <w:noProof/>
              <w:color w:val="000000" w:themeColor="text1"/>
              <w:sz w:val="26"/>
              <w:szCs w:val="26"/>
            </w:rPr>
          </w:pPr>
          <w:hyperlink w:anchor="_Toc76667309" w:history="1">
            <w:r w:rsidRPr="009003EF">
              <w:rPr>
                <w:rStyle w:val="Hyperlink"/>
                <w:rFonts w:ascii="Times New Roman" w:hAnsi="Times New Roman" w:cs="Times New Roman"/>
                <w:b/>
                <w:bCs/>
                <w:noProof/>
                <w:color w:val="000000" w:themeColor="text1"/>
                <w:sz w:val="26"/>
                <w:szCs w:val="26"/>
                <w:lang w:val="vi-VN"/>
              </w:rPr>
              <w:t>Tài liệu tham khảo</w:t>
            </w:r>
            <w:r w:rsidRPr="009003EF">
              <w:rPr>
                <w:rFonts w:ascii="Times New Roman" w:hAnsi="Times New Roman" w:cs="Times New Roman"/>
                <w:noProof/>
                <w:webHidden/>
                <w:color w:val="000000" w:themeColor="text1"/>
                <w:sz w:val="26"/>
                <w:szCs w:val="26"/>
              </w:rPr>
              <w:tab/>
            </w:r>
            <w:r w:rsidRPr="009003EF">
              <w:rPr>
                <w:rFonts w:ascii="Times New Roman" w:hAnsi="Times New Roman" w:cs="Times New Roman"/>
                <w:noProof/>
                <w:webHidden/>
                <w:color w:val="000000" w:themeColor="text1"/>
                <w:sz w:val="26"/>
                <w:szCs w:val="26"/>
              </w:rPr>
              <w:fldChar w:fldCharType="begin"/>
            </w:r>
            <w:r w:rsidRPr="009003EF">
              <w:rPr>
                <w:rFonts w:ascii="Times New Roman" w:hAnsi="Times New Roman" w:cs="Times New Roman"/>
                <w:noProof/>
                <w:webHidden/>
                <w:color w:val="000000" w:themeColor="text1"/>
                <w:sz w:val="26"/>
                <w:szCs w:val="26"/>
              </w:rPr>
              <w:instrText xml:space="preserve"> PAGEREF _Toc76667309 \h </w:instrText>
            </w:r>
            <w:r w:rsidRPr="009003EF">
              <w:rPr>
                <w:rFonts w:ascii="Times New Roman" w:hAnsi="Times New Roman" w:cs="Times New Roman"/>
                <w:noProof/>
                <w:webHidden/>
                <w:color w:val="000000" w:themeColor="text1"/>
                <w:sz w:val="26"/>
                <w:szCs w:val="26"/>
              </w:rPr>
            </w:r>
            <w:r w:rsidRPr="009003EF">
              <w:rPr>
                <w:rFonts w:ascii="Times New Roman" w:hAnsi="Times New Roman" w:cs="Times New Roman"/>
                <w:noProof/>
                <w:webHidden/>
                <w:color w:val="000000" w:themeColor="text1"/>
                <w:sz w:val="26"/>
                <w:szCs w:val="26"/>
              </w:rPr>
              <w:fldChar w:fldCharType="separate"/>
            </w:r>
            <w:r w:rsidRPr="009003EF">
              <w:rPr>
                <w:rFonts w:ascii="Times New Roman" w:hAnsi="Times New Roman" w:cs="Times New Roman"/>
                <w:noProof/>
                <w:webHidden/>
                <w:color w:val="000000" w:themeColor="text1"/>
                <w:sz w:val="26"/>
                <w:szCs w:val="26"/>
              </w:rPr>
              <w:t>57</w:t>
            </w:r>
            <w:r w:rsidRPr="009003EF">
              <w:rPr>
                <w:rFonts w:ascii="Times New Roman" w:hAnsi="Times New Roman" w:cs="Times New Roman"/>
                <w:noProof/>
                <w:webHidden/>
                <w:color w:val="000000" w:themeColor="text1"/>
                <w:sz w:val="26"/>
                <w:szCs w:val="26"/>
              </w:rPr>
              <w:fldChar w:fldCharType="end"/>
            </w:r>
          </w:hyperlink>
        </w:p>
        <w:p w14:paraId="14E49975" w14:textId="13EB947C" w:rsidR="003B488D" w:rsidRDefault="003B488D">
          <w:r w:rsidRPr="009003EF">
            <w:rPr>
              <w:rFonts w:ascii="Times New Roman" w:hAnsi="Times New Roman" w:cs="Times New Roman"/>
              <w:b/>
              <w:bCs/>
              <w:noProof/>
              <w:color w:val="000000" w:themeColor="text1"/>
              <w:sz w:val="26"/>
              <w:szCs w:val="26"/>
            </w:rPr>
            <w:fldChar w:fldCharType="end"/>
          </w:r>
        </w:p>
      </w:sdtContent>
    </w:sdt>
    <w:p w14:paraId="5E1B69B1" w14:textId="77777777" w:rsidR="003B488D" w:rsidRDefault="003B488D">
      <w:pPr>
        <w:rPr>
          <w:rFonts w:asciiTheme="majorHAnsi" w:eastAsiaTheme="majorEastAsia" w:hAnsiTheme="majorHAnsi" w:cstheme="majorBidi"/>
          <w:color w:val="2F5496" w:themeColor="accent1" w:themeShade="BF"/>
          <w:sz w:val="32"/>
          <w:szCs w:val="32"/>
        </w:rPr>
      </w:pPr>
      <w:r>
        <w:br w:type="page"/>
      </w:r>
    </w:p>
    <w:p w14:paraId="16904D5A" w14:textId="42234503" w:rsidR="00084987" w:rsidRPr="00E06976" w:rsidRDefault="00653BBE" w:rsidP="00E06976">
      <w:pPr>
        <w:pStyle w:val="Heading1"/>
        <w:jc w:val="center"/>
        <w:rPr>
          <w:rFonts w:ascii="Times New Roman" w:hAnsi="Times New Roman" w:cs="Times New Roman"/>
          <w:b/>
          <w:bCs/>
          <w:color w:val="auto"/>
          <w:lang w:val="vi-VN"/>
        </w:rPr>
      </w:pPr>
      <w:bookmarkStart w:id="2" w:name="_Toc76667286"/>
      <w:r w:rsidRPr="00E06976">
        <w:rPr>
          <w:rFonts w:ascii="Times New Roman" w:hAnsi="Times New Roman" w:cs="Times New Roman"/>
          <w:b/>
          <w:bCs/>
          <w:color w:val="auto"/>
        </w:rPr>
        <w:lastRenderedPageBreak/>
        <w:t>Phân</w:t>
      </w:r>
      <w:r w:rsidRPr="00E06976">
        <w:rPr>
          <w:rFonts w:ascii="Times New Roman" w:hAnsi="Times New Roman" w:cs="Times New Roman"/>
          <w:b/>
          <w:bCs/>
          <w:color w:val="auto"/>
          <w:lang w:val="vi-VN"/>
        </w:rPr>
        <w:t xml:space="preserve"> công công việc &amp; tiến độ</w:t>
      </w:r>
      <w:bookmarkEnd w:id="2"/>
    </w:p>
    <w:p w14:paraId="3AF7ECBF" w14:textId="35A2667D" w:rsidR="00240B2B" w:rsidRPr="00E06976" w:rsidRDefault="00240B2B" w:rsidP="009003EF">
      <w:pPr>
        <w:pStyle w:val="ListParagraph"/>
        <w:numPr>
          <w:ilvl w:val="0"/>
          <w:numId w:val="18"/>
        </w:numPr>
        <w:spacing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Biên bản lần 2:</w:t>
      </w:r>
    </w:p>
    <w:tbl>
      <w:tblPr>
        <w:tblStyle w:val="TableGrid"/>
        <w:tblW w:w="10230" w:type="dxa"/>
        <w:tblLook w:val="04A0" w:firstRow="1" w:lastRow="0" w:firstColumn="1" w:lastColumn="0" w:noHBand="0" w:noVBand="1"/>
      </w:tblPr>
      <w:tblGrid>
        <w:gridCol w:w="2046"/>
        <w:gridCol w:w="2046"/>
        <w:gridCol w:w="2046"/>
        <w:gridCol w:w="2046"/>
        <w:gridCol w:w="2046"/>
      </w:tblGrid>
      <w:tr w:rsidR="00240B2B" w:rsidRPr="00E06976" w14:paraId="6170EAAA" w14:textId="77777777" w:rsidTr="009003EF">
        <w:trPr>
          <w:trHeight w:val="570"/>
        </w:trPr>
        <w:tc>
          <w:tcPr>
            <w:tcW w:w="2046" w:type="dxa"/>
          </w:tcPr>
          <w:p w14:paraId="4069AC56"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Task</w:t>
            </w:r>
          </w:p>
        </w:tc>
        <w:tc>
          <w:tcPr>
            <w:tcW w:w="2046" w:type="dxa"/>
          </w:tcPr>
          <w:p w14:paraId="3105449F"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Person</w:t>
            </w:r>
          </w:p>
        </w:tc>
        <w:tc>
          <w:tcPr>
            <w:tcW w:w="2046" w:type="dxa"/>
          </w:tcPr>
          <w:p w14:paraId="32265863"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Start</w:t>
            </w:r>
          </w:p>
        </w:tc>
        <w:tc>
          <w:tcPr>
            <w:tcW w:w="2046" w:type="dxa"/>
          </w:tcPr>
          <w:p w14:paraId="04199287"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Estimate</w:t>
            </w:r>
          </w:p>
        </w:tc>
        <w:tc>
          <w:tcPr>
            <w:tcW w:w="2046" w:type="dxa"/>
          </w:tcPr>
          <w:p w14:paraId="6417003C"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Progress</w:t>
            </w:r>
          </w:p>
        </w:tc>
      </w:tr>
      <w:tr w:rsidR="00240B2B" w:rsidRPr="00E06976" w14:paraId="69522E65" w14:textId="77777777" w:rsidTr="009003EF">
        <w:trPr>
          <w:trHeight w:val="570"/>
        </w:trPr>
        <w:tc>
          <w:tcPr>
            <w:tcW w:w="2046" w:type="dxa"/>
          </w:tcPr>
          <w:p w14:paraId="43E7790A"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Making slide</w:t>
            </w:r>
          </w:p>
        </w:tc>
        <w:tc>
          <w:tcPr>
            <w:tcW w:w="2046" w:type="dxa"/>
          </w:tcPr>
          <w:p w14:paraId="221B4316"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Kim Thiên</w:t>
            </w:r>
          </w:p>
        </w:tc>
        <w:tc>
          <w:tcPr>
            <w:tcW w:w="2046" w:type="dxa"/>
          </w:tcPr>
          <w:p w14:paraId="0AE95D4A"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27 – 03 – 2021</w:t>
            </w:r>
          </w:p>
        </w:tc>
        <w:tc>
          <w:tcPr>
            <w:tcW w:w="2046" w:type="dxa"/>
          </w:tcPr>
          <w:p w14:paraId="35AC9F7F"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02 – 04 – 2021</w:t>
            </w:r>
          </w:p>
        </w:tc>
        <w:tc>
          <w:tcPr>
            <w:tcW w:w="2046" w:type="dxa"/>
          </w:tcPr>
          <w:p w14:paraId="3A6FAD25"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Done</w:t>
            </w:r>
          </w:p>
        </w:tc>
      </w:tr>
      <w:tr w:rsidR="00240B2B" w:rsidRPr="00E06976" w14:paraId="15AE7C89" w14:textId="77777777" w:rsidTr="009003EF">
        <w:trPr>
          <w:trHeight w:val="570"/>
        </w:trPr>
        <w:tc>
          <w:tcPr>
            <w:tcW w:w="2046" w:type="dxa"/>
          </w:tcPr>
          <w:p w14:paraId="10CABD40"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Making slide</w:t>
            </w:r>
          </w:p>
        </w:tc>
        <w:tc>
          <w:tcPr>
            <w:tcW w:w="2046" w:type="dxa"/>
          </w:tcPr>
          <w:p w14:paraId="4CCAEA96"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Xuân Vinh</w:t>
            </w:r>
          </w:p>
        </w:tc>
        <w:tc>
          <w:tcPr>
            <w:tcW w:w="2046" w:type="dxa"/>
          </w:tcPr>
          <w:p w14:paraId="1F964806"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27 – 03 – 2021</w:t>
            </w:r>
          </w:p>
        </w:tc>
        <w:tc>
          <w:tcPr>
            <w:tcW w:w="2046" w:type="dxa"/>
          </w:tcPr>
          <w:p w14:paraId="6355C540"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02 – 04 – 2021</w:t>
            </w:r>
          </w:p>
        </w:tc>
        <w:tc>
          <w:tcPr>
            <w:tcW w:w="2046" w:type="dxa"/>
          </w:tcPr>
          <w:p w14:paraId="6C7D157E"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Done</w:t>
            </w:r>
          </w:p>
        </w:tc>
      </w:tr>
      <w:tr w:rsidR="00240B2B" w:rsidRPr="00E06976" w14:paraId="4798A848" w14:textId="77777777" w:rsidTr="009003EF">
        <w:trPr>
          <w:trHeight w:val="570"/>
        </w:trPr>
        <w:tc>
          <w:tcPr>
            <w:tcW w:w="2046" w:type="dxa"/>
          </w:tcPr>
          <w:p w14:paraId="61EC4DB0"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Presentation</w:t>
            </w:r>
          </w:p>
        </w:tc>
        <w:tc>
          <w:tcPr>
            <w:tcW w:w="2046" w:type="dxa"/>
          </w:tcPr>
          <w:p w14:paraId="416D4270"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Tuấn Nam</w:t>
            </w:r>
          </w:p>
        </w:tc>
        <w:tc>
          <w:tcPr>
            <w:tcW w:w="2046" w:type="dxa"/>
          </w:tcPr>
          <w:p w14:paraId="179A92F0"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02 – 04 – 2021</w:t>
            </w:r>
          </w:p>
        </w:tc>
        <w:tc>
          <w:tcPr>
            <w:tcW w:w="2046" w:type="dxa"/>
          </w:tcPr>
          <w:p w14:paraId="2003C945"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02 – 04 – 2021</w:t>
            </w:r>
          </w:p>
        </w:tc>
        <w:tc>
          <w:tcPr>
            <w:tcW w:w="2046" w:type="dxa"/>
          </w:tcPr>
          <w:p w14:paraId="4C4D2BDD"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Done</w:t>
            </w:r>
          </w:p>
        </w:tc>
      </w:tr>
      <w:tr w:rsidR="00240B2B" w:rsidRPr="00E06976" w14:paraId="41B3ADBE" w14:textId="77777777" w:rsidTr="009003EF">
        <w:trPr>
          <w:trHeight w:val="570"/>
        </w:trPr>
        <w:tc>
          <w:tcPr>
            <w:tcW w:w="2046" w:type="dxa"/>
          </w:tcPr>
          <w:p w14:paraId="467CBAAE"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Presentation</w:t>
            </w:r>
          </w:p>
        </w:tc>
        <w:tc>
          <w:tcPr>
            <w:tcW w:w="2046" w:type="dxa"/>
          </w:tcPr>
          <w:p w14:paraId="3A128DF6"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Duy Đức</w:t>
            </w:r>
          </w:p>
        </w:tc>
        <w:tc>
          <w:tcPr>
            <w:tcW w:w="2046" w:type="dxa"/>
          </w:tcPr>
          <w:p w14:paraId="74DCEDA8"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02 – 04 – 2021</w:t>
            </w:r>
          </w:p>
        </w:tc>
        <w:tc>
          <w:tcPr>
            <w:tcW w:w="2046" w:type="dxa"/>
          </w:tcPr>
          <w:p w14:paraId="5A963752"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02 – 04 – 2021</w:t>
            </w:r>
          </w:p>
        </w:tc>
        <w:tc>
          <w:tcPr>
            <w:tcW w:w="2046" w:type="dxa"/>
          </w:tcPr>
          <w:p w14:paraId="4FD53734"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Done</w:t>
            </w:r>
          </w:p>
        </w:tc>
      </w:tr>
      <w:tr w:rsidR="00240B2B" w:rsidRPr="00E06976" w14:paraId="7074EE63" w14:textId="77777777" w:rsidTr="009003EF">
        <w:trPr>
          <w:trHeight w:val="570"/>
        </w:trPr>
        <w:tc>
          <w:tcPr>
            <w:tcW w:w="2046" w:type="dxa"/>
          </w:tcPr>
          <w:p w14:paraId="251D226C"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Presentation</w:t>
            </w:r>
          </w:p>
        </w:tc>
        <w:tc>
          <w:tcPr>
            <w:tcW w:w="2046" w:type="dxa"/>
          </w:tcPr>
          <w:p w14:paraId="69BE5F40"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Tuấn Anh</w:t>
            </w:r>
          </w:p>
        </w:tc>
        <w:tc>
          <w:tcPr>
            <w:tcW w:w="2046" w:type="dxa"/>
          </w:tcPr>
          <w:p w14:paraId="4759082B"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02 – 04 – 2021</w:t>
            </w:r>
          </w:p>
        </w:tc>
        <w:tc>
          <w:tcPr>
            <w:tcW w:w="2046" w:type="dxa"/>
          </w:tcPr>
          <w:p w14:paraId="3D9B455E"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02 – 04 – 2021</w:t>
            </w:r>
          </w:p>
        </w:tc>
        <w:tc>
          <w:tcPr>
            <w:tcW w:w="2046" w:type="dxa"/>
          </w:tcPr>
          <w:p w14:paraId="08C108A2"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Done</w:t>
            </w:r>
          </w:p>
        </w:tc>
      </w:tr>
    </w:tbl>
    <w:p w14:paraId="32429C0F" w14:textId="77777777" w:rsidR="00240B2B" w:rsidRPr="00E06976" w:rsidRDefault="00240B2B" w:rsidP="00E06976">
      <w:pPr>
        <w:spacing w:line="360" w:lineRule="auto"/>
        <w:rPr>
          <w:rFonts w:ascii="Times New Roman" w:hAnsi="Times New Roman" w:cs="Times New Roman"/>
          <w:sz w:val="26"/>
          <w:szCs w:val="26"/>
          <w:lang w:val="vi-VN"/>
        </w:rPr>
      </w:pPr>
    </w:p>
    <w:p w14:paraId="0875AC76" w14:textId="5D4042D2" w:rsidR="00240B2B" w:rsidRPr="00E06976" w:rsidRDefault="00240B2B" w:rsidP="009003EF">
      <w:pPr>
        <w:pStyle w:val="ListParagraph"/>
        <w:numPr>
          <w:ilvl w:val="0"/>
          <w:numId w:val="18"/>
        </w:numPr>
        <w:spacing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Biên bản lần 3:</w:t>
      </w:r>
    </w:p>
    <w:tbl>
      <w:tblPr>
        <w:tblStyle w:val="TableGrid"/>
        <w:tblW w:w="10255" w:type="dxa"/>
        <w:tblLook w:val="04A0" w:firstRow="1" w:lastRow="0" w:firstColumn="1" w:lastColumn="0" w:noHBand="0" w:noVBand="1"/>
      </w:tblPr>
      <w:tblGrid>
        <w:gridCol w:w="2065"/>
        <w:gridCol w:w="2070"/>
        <w:gridCol w:w="1980"/>
        <w:gridCol w:w="2070"/>
        <w:gridCol w:w="2070"/>
      </w:tblGrid>
      <w:tr w:rsidR="00240B2B" w:rsidRPr="00E06976" w14:paraId="42334024" w14:textId="77777777" w:rsidTr="00E731AA">
        <w:trPr>
          <w:trHeight w:val="626"/>
        </w:trPr>
        <w:tc>
          <w:tcPr>
            <w:tcW w:w="2065" w:type="dxa"/>
          </w:tcPr>
          <w:p w14:paraId="77767DC6"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Tên task</w:t>
            </w:r>
          </w:p>
        </w:tc>
        <w:tc>
          <w:tcPr>
            <w:tcW w:w="2070" w:type="dxa"/>
          </w:tcPr>
          <w:p w14:paraId="17C40F24"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Người được giao</w:t>
            </w:r>
          </w:p>
        </w:tc>
        <w:tc>
          <w:tcPr>
            <w:tcW w:w="1980" w:type="dxa"/>
          </w:tcPr>
          <w:p w14:paraId="57859571"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được giao</w:t>
            </w:r>
          </w:p>
        </w:tc>
        <w:tc>
          <w:tcPr>
            <w:tcW w:w="2070" w:type="dxa"/>
          </w:tcPr>
          <w:p w14:paraId="3AC30730"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hoàn thành dự kjến</w:t>
            </w:r>
          </w:p>
        </w:tc>
        <w:tc>
          <w:tcPr>
            <w:tcW w:w="2070" w:type="dxa"/>
          </w:tcPr>
          <w:p w14:paraId="66F78EEE"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Mức độ hoàn thành</w:t>
            </w:r>
          </w:p>
        </w:tc>
      </w:tr>
      <w:tr w:rsidR="00240B2B" w:rsidRPr="00E06976" w14:paraId="7A1F37D6" w14:textId="77777777" w:rsidTr="00E731AA">
        <w:trPr>
          <w:trHeight w:val="557"/>
        </w:trPr>
        <w:tc>
          <w:tcPr>
            <w:tcW w:w="2065" w:type="dxa"/>
          </w:tcPr>
          <w:p w14:paraId="43306C56"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Quản lý nhân viên</w:t>
            </w:r>
          </w:p>
        </w:tc>
        <w:tc>
          <w:tcPr>
            <w:tcW w:w="2070" w:type="dxa"/>
          </w:tcPr>
          <w:p w14:paraId="33B8EF1E"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Phan Duy Đức</w:t>
            </w:r>
          </w:p>
        </w:tc>
        <w:tc>
          <w:tcPr>
            <w:tcW w:w="1980" w:type="dxa"/>
          </w:tcPr>
          <w:p w14:paraId="58BA1D80"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22-03-2021</w:t>
            </w:r>
          </w:p>
        </w:tc>
        <w:tc>
          <w:tcPr>
            <w:tcW w:w="2070" w:type="dxa"/>
          </w:tcPr>
          <w:p w14:paraId="770A9BE7"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01-04-2021</w:t>
            </w:r>
          </w:p>
        </w:tc>
        <w:tc>
          <w:tcPr>
            <w:tcW w:w="2070" w:type="dxa"/>
          </w:tcPr>
          <w:p w14:paraId="6D0BD60A"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100%</w:t>
            </w:r>
          </w:p>
        </w:tc>
      </w:tr>
      <w:tr w:rsidR="00240B2B" w:rsidRPr="00E06976" w14:paraId="7BD7000F" w14:textId="77777777" w:rsidTr="00E731AA">
        <w:trPr>
          <w:trHeight w:val="710"/>
        </w:trPr>
        <w:tc>
          <w:tcPr>
            <w:tcW w:w="2065" w:type="dxa"/>
          </w:tcPr>
          <w:p w14:paraId="1AAE16D6"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Quản lý trang thiết bị</w:t>
            </w:r>
          </w:p>
        </w:tc>
        <w:tc>
          <w:tcPr>
            <w:tcW w:w="2070" w:type="dxa"/>
          </w:tcPr>
          <w:p w14:paraId="23AEE098"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Hứa Văn Tuấn Anh</w:t>
            </w:r>
          </w:p>
        </w:tc>
        <w:tc>
          <w:tcPr>
            <w:tcW w:w="1980" w:type="dxa"/>
          </w:tcPr>
          <w:p w14:paraId="06EADA53"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22-03-2021</w:t>
            </w:r>
          </w:p>
        </w:tc>
        <w:tc>
          <w:tcPr>
            <w:tcW w:w="2070" w:type="dxa"/>
          </w:tcPr>
          <w:p w14:paraId="7AC650FB"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01-04-2021</w:t>
            </w:r>
          </w:p>
        </w:tc>
        <w:tc>
          <w:tcPr>
            <w:tcW w:w="2070" w:type="dxa"/>
          </w:tcPr>
          <w:p w14:paraId="251D9B2E"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100%</w:t>
            </w:r>
          </w:p>
        </w:tc>
      </w:tr>
      <w:tr w:rsidR="00240B2B" w:rsidRPr="00E06976" w14:paraId="26327A63" w14:textId="77777777" w:rsidTr="00E731AA">
        <w:trPr>
          <w:trHeight w:val="620"/>
        </w:trPr>
        <w:tc>
          <w:tcPr>
            <w:tcW w:w="2065" w:type="dxa"/>
          </w:tcPr>
          <w:p w14:paraId="022A432D"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Phân quyền người dùng</w:t>
            </w:r>
          </w:p>
        </w:tc>
        <w:tc>
          <w:tcPr>
            <w:tcW w:w="2070" w:type="dxa"/>
          </w:tcPr>
          <w:p w14:paraId="2A5FD56A"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Nguyễn Kim Thiên</w:t>
            </w:r>
          </w:p>
        </w:tc>
        <w:tc>
          <w:tcPr>
            <w:tcW w:w="1980" w:type="dxa"/>
          </w:tcPr>
          <w:p w14:paraId="398B029A"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22-03-2021</w:t>
            </w:r>
          </w:p>
        </w:tc>
        <w:tc>
          <w:tcPr>
            <w:tcW w:w="2070" w:type="dxa"/>
          </w:tcPr>
          <w:p w14:paraId="24EF962E"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11-04-2021</w:t>
            </w:r>
          </w:p>
        </w:tc>
        <w:tc>
          <w:tcPr>
            <w:tcW w:w="2070" w:type="dxa"/>
          </w:tcPr>
          <w:p w14:paraId="16611A16"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20%</w:t>
            </w:r>
          </w:p>
        </w:tc>
      </w:tr>
      <w:tr w:rsidR="00240B2B" w:rsidRPr="00E06976" w14:paraId="2CEEEF59" w14:textId="77777777" w:rsidTr="00E731AA">
        <w:trPr>
          <w:trHeight w:val="620"/>
        </w:trPr>
        <w:tc>
          <w:tcPr>
            <w:tcW w:w="2065" w:type="dxa"/>
          </w:tcPr>
          <w:p w14:paraId="798DEADF"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Thống kê số lượng hội viên</w:t>
            </w:r>
          </w:p>
        </w:tc>
        <w:tc>
          <w:tcPr>
            <w:tcW w:w="2070" w:type="dxa"/>
          </w:tcPr>
          <w:p w14:paraId="54787515"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Trương Nguyễn Tuấn Nam</w:t>
            </w:r>
          </w:p>
        </w:tc>
        <w:tc>
          <w:tcPr>
            <w:tcW w:w="1980" w:type="dxa"/>
          </w:tcPr>
          <w:p w14:paraId="2C307B13"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22-03-2021</w:t>
            </w:r>
          </w:p>
        </w:tc>
        <w:tc>
          <w:tcPr>
            <w:tcW w:w="2070" w:type="dxa"/>
          </w:tcPr>
          <w:p w14:paraId="5AEE5693"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11-04-2021</w:t>
            </w:r>
          </w:p>
        </w:tc>
        <w:tc>
          <w:tcPr>
            <w:tcW w:w="2070" w:type="dxa"/>
          </w:tcPr>
          <w:p w14:paraId="047C3AF8"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75%</w:t>
            </w:r>
          </w:p>
        </w:tc>
      </w:tr>
      <w:tr w:rsidR="00240B2B" w:rsidRPr="00E06976" w14:paraId="0F6ACD0B" w14:textId="77777777" w:rsidTr="00E731AA">
        <w:trPr>
          <w:trHeight w:val="620"/>
        </w:trPr>
        <w:tc>
          <w:tcPr>
            <w:tcW w:w="2065" w:type="dxa"/>
          </w:tcPr>
          <w:p w14:paraId="6560E619"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Viết đặc tả</w:t>
            </w:r>
          </w:p>
        </w:tc>
        <w:tc>
          <w:tcPr>
            <w:tcW w:w="2070" w:type="dxa"/>
          </w:tcPr>
          <w:p w14:paraId="516832D5"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Phạm Xuân Vinh</w:t>
            </w:r>
          </w:p>
        </w:tc>
        <w:tc>
          <w:tcPr>
            <w:tcW w:w="1980" w:type="dxa"/>
          </w:tcPr>
          <w:p w14:paraId="257308D8"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22-03-2021</w:t>
            </w:r>
          </w:p>
        </w:tc>
        <w:tc>
          <w:tcPr>
            <w:tcW w:w="2070" w:type="dxa"/>
          </w:tcPr>
          <w:p w14:paraId="49271CC9"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11-04-2021</w:t>
            </w:r>
          </w:p>
        </w:tc>
        <w:tc>
          <w:tcPr>
            <w:tcW w:w="2070" w:type="dxa"/>
          </w:tcPr>
          <w:p w14:paraId="7C882E72"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80%</w:t>
            </w:r>
          </w:p>
        </w:tc>
      </w:tr>
    </w:tbl>
    <w:p w14:paraId="05505FC3" w14:textId="77777777" w:rsidR="00240B2B" w:rsidRPr="00E06976" w:rsidRDefault="00240B2B" w:rsidP="00E06976">
      <w:pPr>
        <w:spacing w:line="360" w:lineRule="auto"/>
        <w:rPr>
          <w:rFonts w:ascii="Times New Roman" w:hAnsi="Times New Roman" w:cs="Times New Roman"/>
          <w:sz w:val="26"/>
          <w:szCs w:val="26"/>
          <w:lang w:val="vi-VN"/>
        </w:rPr>
      </w:pPr>
    </w:p>
    <w:p w14:paraId="7CA72DFD" w14:textId="2D4FFEBD" w:rsidR="00240B2B" w:rsidRPr="00E06976" w:rsidRDefault="00240B2B" w:rsidP="00E06976">
      <w:pPr>
        <w:pStyle w:val="ListParagraph"/>
        <w:numPr>
          <w:ilvl w:val="0"/>
          <w:numId w:val="18"/>
        </w:numPr>
        <w:spacing w:line="360" w:lineRule="auto"/>
        <w:rPr>
          <w:rFonts w:ascii="Times New Roman" w:hAnsi="Times New Roman" w:cs="Times New Roman"/>
          <w:sz w:val="26"/>
          <w:szCs w:val="26"/>
          <w:lang w:val="vi-VN"/>
        </w:rPr>
      </w:pPr>
      <w:r w:rsidRPr="00E06976">
        <w:rPr>
          <w:rFonts w:ascii="Times New Roman" w:hAnsi="Times New Roman" w:cs="Times New Roman"/>
          <w:sz w:val="26"/>
          <w:szCs w:val="26"/>
          <w:lang w:val="vi-VN"/>
        </w:rPr>
        <w:t>Biên bản lần 4:</w:t>
      </w:r>
    </w:p>
    <w:tbl>
      <w:tblPr>
        <w:tblStyle w:val="TableGrid"/>
        <w:tblW w:w="10255" w:type="dxa"/>
        <w:tblLook w:val="04A0" w:firstRow="1" w:lastRow="0" w:firstColumn="1" w:lastColumn="0" w:noHBand="0" w:noVBand="1"/>
      </w:tblPr>
      <w:tblGrid>
        <w:gridCol w:w="2065"/>
        <w:gridCol w:w="2070"/>
        <w:gridCol w:w="1980"/>
        <w:gridCol w:w="2070"/>
        <w:gridCol w:w="2070"/>
      </w:tblGrid>
      <w:tr w:rsidR="00240B2B" w:rsidRPr="00E06976" w14:paraId="127BB808" w14:textId="77777777" w:rsidTr="00E731AA">
        <w:trPr>
          <w:trHeight w:val="626"/>
        </w:trPr>
        <w:tc>
          <w:tcPr>
            <w:tcW w:w="2065" w:type="dxa"/>
          </w:tcPr>
          <w:p w14:paraId="38565CAB"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lastRenderedPageBreak/>
              <w:t>Tên task</w:t>
            </w:r>
          </w:p>
        </w:tc>
        <w:tc>
          <w:tcPr>
            <w:tcW w:w="2070" w:type="dxa"/>
          </w:tcPr>
          <w:p w14:paraId="642DCD15"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Người được giao</w:t>
            </w:r>
          </w:p>
        </w:tc>
        <w:tc>
          <w:tcPr>
            <w:tcW w:w="1980" w:type="dxa"/>
          </w:tcPr>
          <w:p w14:paraId="4C218AFA"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được giao</w:t>
            </w:r>
          </w:p>
        </w:tc>
        <w:tc>
          <w:tcPr>
            <w:tcW w:w="2070" w:type="dxa"/>
          </w:tcPr>
          <w:p w14:paraId="3DDD6553"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hoàn thành dự kjến</w:t>
            </w:r>
          </w:p>
        </w:tc>
        <w:tc>
          <w:tcPr>
            <w:tcW w:w="2070" w:type="dxa"/>
          </w:tcPr>
          <w:p w14:paraId="7184E615"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Mức độ hoàn thành</w:t>
            </w:r>
          </w:p>
        </w:tc>
      </w:tr>
      <w:tr w:rsidR="00240B2B" w:rsidRPr="00E06976" w14:paraId="5A9DF39A" w14:textId="77777777" w:rsidTr="00E731AA">
        <w:trPr>
          <w:trHeight w:val="620"/>
        </w:trPr>
        <w:tc>
          <w:tcPr>
            <w:tcW w:w="2065" w:type="dxa"/>
          </w:tcPr>
          <w:p w14:paraId="2F4FBCE3" w14:textId="77777777" w:rsidR="00240B2B" w:rsidRPr="00E06976" w:rsidRDefault="00240B2B" w:rsidP="009003EF">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Phân quyền người dùng</w:t>
            </w:r>
          </w:p>
        </w:tc>
        <w:tc>
          <w:tcPr>
            <w:tcW w:w="2070" w:type="dxa"/>
          </w:tcPr>
          <w:p w14:paraId="210E09DD" w14:textId="77777777" w:rsidR="00240B2B" w:rsidRPr="00E06976" w:rsidRDefault="00240B2B" w:rsidP="009003EF">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Nguyễn Kim Thiên</w:t>
            </w:r>
          </w:p>
        </w:tc>
        <w:tc>
          <w:tcPr>
            <w:tcW w:w="1980" w:type="dxa"/>
          </w:tcPr>
          <w:p w14:paraId="329D1C02" w14:textId="77777777" w:rsidR="00240B2B" w:rsidRPr="00E06976" w:rsidRDefault="00240B2B" w:rsidP="009003EF">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22-03-2021</w:t>
            </w:r>
          </w:p>
        </w:tc>
        <w:tc>
          <w:tcPr>
            <w:tcW w:w="2070" w:type="dxa"/>
          </w:tcPr>
          <w:p w14:paraId="50483F75" w14:textId="77777777" w:rsidR="00240B2B" w:rsidRPr="00E06976" w:rsidRDefault="00240B2B" w:rsidP="009003EF">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11-04-2021</w:t>
            </w:r>
          </w:p>
        </w:tc>
        <w:tc>
          <w:tcPr>
            <w:tcW w:w="2070" w:type="dxa"/>
          </w:tcPr>
          <w:p w14:paraId="7EB75752" w14:textId="77777777" w:rsidR="00240B2B" w:rsidRPr="00E06976" w:rsidRDefault="00240B2B" w:rsidP="009003EF">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20%</w:t>
            </w:r>
          </w:p>
        </w:tc>
      </w:tr>
      <w:tr w:rsidR="00240B2B" w:rsidRPr="00E06976" w14:paraId="077C0922" w14:textId="77777777" w:rsidTr="00E731AA">
        <w:trPr>
          <w:trHeight w:val="620"/>
        </w:trPr>
        <w:tc>
          <w:tcPr>
            <w:tcW w:w="2065" w:type="dxa"/>
          </w:tcPr>
          <w:p w14:paraId="78973CE0"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Thống kê số lượng hội viên</w:t>
            </w:r>
          </w:p>
        </w:tc>
        <w:tc>
          <w:tcPr>
            <w:tcW w:w="2070" w:type="dxa"/>
          </w:tcPr>
          <w:p w14:paraId="5D0746B9"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Trương Nguyễn Tuấn Nam</w:t>
            </w:r>
          </w:p>
        </w:tc>
        <w:tc>
          <w:tcPr>
            <w:tcW w:w="1980" w:type="dxa"/>
          </w:tcPr>
          <w:p w14:paraId="7B311007"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22-03-2021</w:t>
            </w:r>
          </w:p>
        </w:tc>
        <w:tc>
          <w:tcPr>
            <w:tcW w:w="2070" w:type="dxa"/>
          </w:tcPr>
          <w:p w14:paraId="2440E12B"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11-04-2021</w:t>
            </w:r>
          </w:p>
        </w:tc>
        <w:tc>
          <w:tcPr>
            <w:tcW w:w="2070" w:type="dxa"/>
          </w:tcPr>
          <w:p w14:paraId="680AF593"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90%</w:t>
            </w:r>
          </w:p>
        </w:tc>
      </w:tr>
      <w:tr w:rsidR="00240B2B" w:rsidRPr="00E06976" w14:paraId="08061078" w14:textId="77777777" w:rsidTr="00E731AA">
        <w:trPr>
          <w:trHeight w:val="620"/>
        </w:trPr>
        <w:tc>
          <w:tcPr>
            <w:tcW w:w="2065" w:type="dxa"/>
          </w:tcPr>
          <w:p w14:paraId="3C771313"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Viết đặc tả</w:t>
            </w:r>
          </w:p>
        </w:tc>
        <w:tc>
          <w:tcPr>
            <w:tcW w:w="2070" w:type="dxa"/>
          </w:tcPr>
          <w:p w14:paraId="3F23A2CF"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Phạm Xuân Vinh</w:t>
            </w:r>
          </w:p>
        </w:tc>
        <w:tc>
          <w:tcPr>
            <w:tcW w:w="1980" w:type="dxa"/>
          </w:tcPr>
          <w:p w14:paraId="5529B00C"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22-03-2021</w:t>
            </w:r>
          </w:p>
        </w:tc>
        <w:tc>
          <w:tcPr>
            <w:tcW w:w="2070" w:type="dxa"/>
          </w:tcPr>
          <w:p w14:paraId="3B5395D3"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11-04-2021</w:t>
            </w:r>
          </w:p>
        </w:tc>
        <w:tc>
          <w:tcPr>
            <w:tcW w:w="2070" w:type="dxa"/>
          </w:tcPr>
          <w:p w14:paraId="10A794D9"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80%</w:t>
            </w:r>
          </w:p>
        </w:tc>
      </w:tr>
      <w:tr w:rsidR="00240B2B" w:rsidRPr="00E06976" w14:paraId="35DA65EA" w14:textId="77777777" w:rsidTr="00E731AA">
        <w:trPr>
          <w:trHeight w:val="620"/>
        </w:trPr>
        <w:tc>
          <w:tcPr>
            <w:tcW w:w="2065" w:type="dxa"/>
          </w:tcPr>
          <w:p w14:paraId="6BB27194" w14:textId="77777777" w:rsidR="00240B2B" w:rsidRPr="00E06976" w:rsidRDefault="00240B2B" w:rsidP="009003EF">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Quản lý thẻ tập</w:t>
            </w:r>
          </w:p>
        </w:tc>
        <w:tc>
          <w:tcPr>
            <w:tcW w:w="2070" w:type="dxa"/>
          </w:tcPr>
          <w:p w14:paraId="37BC3E7E" w14:textId="77777777" w:rsidR="00240B2B" w:rsidRPr="00E06976" w:rsidRDefault="00240B2B" w:rsidP="009003EF">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Nguyễn Kim Thiên</w:t>
            </w:r>
          </w:p>
        </w:tc>
        <w:tc>
          <w:tcPr>
            <w:tcW w:w="1980" w:type="dxa"/>
          </w:tcPr>
          <w:p w14:paraId="4BB627D6" w14:textId="77777777" w:rsidR="00240B2B" w:rsidRPr="00E06976" w:rsidRDefault="00240B2B" w:rsidP="009003EF">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07-04-2021</w:t>
            </w:r>
          </w:p>
        </w:tc>
        <w:tc>
          <w:tcPr>
            <w:tcW w:w="2070" w:type="dxa"/>
          </w:tcPr>
          <w:p w14:paraId="26232232" w14:textId="77777777" w:rsidR="00240B2B" w:rsidRPr="00E06976" w:rsidRDefault="00240B2B" w:rsidP="009003EF">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15-04-2021</w:t>
            </w:r>
          </w:p>
        </w:tc>
        <w:tc>
          <w:tcPr>
            <w:tcW w:w="2070" w:type="dxa"/>
          </w:tcPr>
          <w:p w14:paraId="2CE3AFC2" w14:textId="77777777" w:rsidR="00240B2B" w:rsidRPr="00E06976" w:rsidRDefault="00240B2B" w:rsidP="009003EF">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0%</w:t>
            </w:r>
          </w:p>
        </w:tc>
      </w:tr>
      <w:tr w:rsidR="00240B2B" w:rsidRPr="00E06976" w14:paraId="187F1C8F" w14:textId="77777777" w:rsidTr="00E731AA">
        <w:trPr>
          <w:trHeight w:val="620"/>
        </w:trPr>
        <w:tc>
          <w:tcPr>
            <w:tcW w:w="2065" w:type="dxa"/>
          </w:tcPr>
          <w:p w14:paraId="1684A3F1"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Quản lý thông tin cá nhân hội viên</w:t>
            </w:r>
          </w:p>
        </w:tc>
        <w:tc>
          <w:tcPr>
            <w:tcW w:w="2070" w:type="dxa"/>
          </w:tcPr>
          <w:p w14:paraId="79921789"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Phan Duy Đức</w:t>
            </w:r>
          </w:p>
        </w:tc>
        <w:tc>
          <w:tcPr>
            <w:tcW w:w="1980" w:type="dxa"/>
          </w:tcPr>
          <w:p w14:paraId="749DCB71"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07-04-2021</w:t>
            </w:r>
          </w:p>
        </w:tc>
        <w:tc>
          <w:tcPr>
            <w:tcW w:w="2070" w:type="dxa"/>
          </w:tcPr>
          <w:p w14:paraId="6492A4CF"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15-04-2021</w:t>
            </w:r>
          </w:p>
        </w:tc>
        <w:tc>
          <w:tcPr>
            <w:tcW w:w="2070" w:type="dxa"/>
          </w:tcPr>
          <w:p w14:paraId="68C995A7"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w:t>
            </w:r>
          </w:p>
        </w:tc>
      </w:tr>
      <w:tr w:rsidR="00240B2B" w:rsidRPr="00E06976" w14:paraId="33F9D3D8" w14:textId="77777777" w:rsidTr="00E731AA">
        <w:trPr>
          <w:trHeight w:val="620"/>
        </w:trPr>
        <w:tc>
          <w:tcPr>
            <w:tcW w:w="2065" w:type="dxa"/>
          </w:tcPr>
          <w:p w14:paraId="5F775B36"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Quản lý phòng tập</w:t>
            </w:r>
          </w:p>
        </w:tc>
        <w:tc>
          <w:tcPr>
            <w:tcW w:w="2070" w:type="dxa"/>
          </w:tcPr>
          <w:p w14:paraId="00F3087A"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Phạm Xuân Vinh</w:t>
            </w:r>
          </w:p>
        </w:tc>
        <w:tc>
          <w:tcPr>
            <w:tcW w:w="1980" w:type="dxa"/>
          </w:tcPr>
          <w:p w14:paraId="0698EC57"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07-04-2021</w:t>
            </w:r>
          </w:p>
        </w:tc>
        <w:tc>
          <w:tcPr>
            <w:tcW w:w="2070" w:type="dxa"/>
          </w:tcPr>
          <w:p w14:paraId="33AF8C0A"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15-04-2021</w:t>
            </w:r>
          </w:p>
        </w:tc>
        <w:tc>
          <w:tcPr>
            <w:tcW w:w="2070" w:type="dxa"/>
          </w:tcPr>
          <w:p w14:paraId="709C3713" w14:textId="77777777" w:rsidR="00240B2B" w:rsidRPr="00E06976" w:rsidRDefault="00240B2B" w:rsidP="009003EF">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w:t>
            </w:r>
          </w:p>
        </w:tc>
      </w:tr>
    </w:tbl>
    <w:p w14:paraId="70EC67C8" w14:textId="77777777" w:rsidR="00240B2B" w:rsidRPr="00E06976" w:rsidRDefault="00240B2B" w:rsidP="00E06976">
      <w:pPr>
        <w:pStyle w:val="ListParagraph"/>
        <w:spacing w:line="360" w:lineRule="auto"/>
        <w:rPr>
          <w:rFonts w:ascii="Times New Roman" w:hAnsi="Times New Roman" w:cs="Times New Roman"/>
          <w:sz w:val="26"/>
          <w:szCs w:val="26"/>
          <w:lang w:val="vi-VN"/>
        </w:rPr>
      </w:pPr>
    </w:p>
    <w:p w14:paraId="349C339A" w14:textId="3E1FB235" w:rsidR="00240B2B" w:rsidRPr="00E06976" w:rsidRDefault="00240B2B" w:rsidP="00E06976">
      <w:pPr>
        <w:pStyle w:val="ListParagraph"/>
        <w:numPr>
          <w:ilvl w:val="0"/>
          <w:numId w:val="18"/>
        </w:numPr>
        <w:spacing w:line="360" w:lineRule="auto"/>
        <w:rPr>
          <w:rFonts w:ascii="Times New Roman" w:hAnsi="Times New Roman" w:cs="Times New Roman"/>
          <w:sz w:val="26"/>
          <w:szCs w:val="26"/>
          <w:lang w:val="vi-VN"/>
        </w:rPr>
      </w:pPr>
      <w:r w:rsidRPr="00E06976">
        <w:rPr>
          <w:rFonts w:ascii="Times New Roman" w:hAnsi="Times New Roman" w:cs="Times New Roman"/>
          <w:sz w:val="26"/>
          <w:szCs w:val="26"/>
          <w:lang w:val="vi-VN"/>
        </w:rPr>
        <w:t>Biên bản lần 5:</w:t>
      </w:r>
    </w:p>
    <w:tbl>
      <w:tblPr>
        <w:tblStyle w:val="TableGrid"/>
        <w:tblW w:w="10255" w:type="dxa"/>
        <w:tblLook w:val="04A0" w:firstRow="1" w:lastRow="0" w:firstColumn="1" w:lastColumn="0" w:noHBand="0" w:noVBand="1"/>
      </w:tblPr>
      <w:tblGrid>
        <w:gridCol w:w="2065"/>
        <w:gridCol w:w="2070"/>
        <w:gridCol w:w="1980"/>
        <w:gridCol w:w="2070"/>
        <w:gridCol w:w="2070"/>
      </w:tblGrid>
      <w:tr w:rsidR="00240B2B" w:rsidRPr="00E06976" w14:paraId="12ECE8F0" w14:textId="77777777" w:rsidTr="00E731AA">
        <w:trPr>
          <w:trHeight w:val="626"/>
        </w:trPr>
        <w:tc>
          <w:tcPr>
            <w:tcW w:w="2065" w:type="dxa"/>
          </w:tcPr>
          <w:p w14:paraId="7FA5F293"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Tên task</w:t>
            </w:r>
          </w:p>
        </w:tc>
        <w:tc>
          <w:tcPr>
            <w:tcW w:w="2070" w:type="dxa"/>
          </w:tcPr>
          <w:p w14:paraId="1C57DFD9"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Người được giao</w:t>
            </w:r>
          </w:p>
        </w:tc>
        <w:tc>
          <w:tcPr>
            <w:tcW w:w="1980" w:type="dxa"/>
          </w:tcPr>
          <w:p w14:paraId="723357C7"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được giao</w:t>
            </w:r>
          </w:p>
        </w:tc>
        <w:tc>
          <w:tcPr>
            <w:tcW w:w="2070" w:type="dxa"/>
          </w:tcPr>
          <w:p w14:paraId="36BB663A"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hoàn thành dự kjến</w:t>
            </w:r>
          </w:p>
        </w:tc>
        <w:tc>
          <w:tcPr>
            <w:tcW w:w="2070" w:type="dxa"/>
          </w:tcPr>
          <w:p w14:paraId="4E4D9F81"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Mức độ hoàn thành</w:t>
            </w:r>
          </w:p>
        </w:tc>
      </w:tr>
      <w:tr w:rsidR="00240B2B" w:rsidRPr="00E06976" w14:paraId="4B66D07E" w14:textId="77777777" w:rsidTr="00E731AA">
        <w:trPr>
          <w:trHeight w:val="620"/>
        </w:trPr>
        <w:tc>
          <w:tcPr>
            <w:tcW w:w="2065" w:type="dxa"/>
          </w:tcPr>
          <w:p w14:paraId="25B10732"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Phân quyền người dùng</w:t>
            </w:r>
          </w:p>
        </w:tc>
        <w:tc>
          <w:tcPr>
            <w:tcW w:w="2070" w:type="dxa"/>
          </w:tcPr>
          <w:p w14:paraId="136DD1FF"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Nguyễn Kim Thiên</w:t>
            </w:r>
          </w:p>
        </w:tc>
        <w:tc>
          <w:tcPr>
            <w:tcW w:w="1980" w:type="dxa"/>
          </w:tcPr>
          <w:p w14:paraId="771DEC64"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22-03-2021</w:t>
            </w:r>
          </w:p>
        </w:tc>
        <w:tc>
          <w:tcPr>
            <w:tcW w:w="2070" w:type="dxa"/>
          </w:tcPr>
          <w:p w14:paraId="5202A07A"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25-04-2021</w:t>
            </w:r>
          </w:p>
        </w:tc>
        <w:tc>
          <w:tcPr>
            <w:tcW w:w="2070" w:type="dxa"/>
          </w:tcPr>
          <w:p w14:paraId="49D354BE"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50%</w:t>
            </w:r>
          </w:p>
        </w:tc>
      </w:tr>
      <w:tr w:rsidR="00240B2B" w:rsidRPr="00E06976" w14:paraId="64A54797" w14:textId="77777777" w:rsidTr="00E731AA">
        <w:trPr>
          <w:trHeight w:val="620"/>
        </w:trPr>
        <w:tc>
          <w:tcPr>
            <w:tcW w:w="2065" w:type="dxa"/>
          </w:tcPr>
          <w:p w14:paraId="425958F3"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Viết đặc tả</w:t>
            </w:r>
          </w:p>
        </w:tc>
        <w:tc>
          <w:tcPr>
            <w:tcW w:w="2070" w:type="dxa"/>
          </w:tcPr>
          <w:p w14:paraId="78B640AF"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Phạm Xuân Vinh</w:t>
            </w:r>
          </w:p>
        </w:tc>
        <w:tc>
          <w:tcPr>
            <w:tcW w:w="1980" w:type="dxa"/>
          </w:tcPr>
          <w:p w14:paraId="02DC74AF"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22-03-2021</w:t>
            </w:r>
          </w:p>
        </w:tc>
        <w:tc>
          <w:tcPr>
            <w:tcW w:w="2070" w:type="dxa"/>
          </w:tcPr>
          <w:p w14:paraId="5E7521D5"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25-04-2021</w:t>
            </w:r>
          </w:p>
        </w:tc>
        <w:tc>
          <w:tcPr>
            <w:tcW w:w="2070" w:type="dxa"/>
          </w:tcPr>
          <w:p w14:paraId="4E9FD46D"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80%</w:t>
            </w:r>
          </w:p>
        </w:tc>
      </w:tr>
      <w:tr w:rsidR="00240B2B" w:rsidRPr="00E06976" w14:paraId="07BDF7BC" w14:textId="77777777" w:rsidTr="00E731AA">
        <w:trPr>
          <w:trHeight w:val="620"/>
        </w:trPr>
        <w:tc>
          <w:tcPr>
            <w:tcW w:w="2065" w:type="dxa"/>
          </w:tcPr>
          <w:p w14:paraId="33B85E92"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Quản lý thẻ tập</w:t>
            </w:r>
          </w:p>
        </w:tc>
        <w:tc>
          <w:tcPr>
            <w:tcW w:w="2070" w:type="dxa"/>
          </w:tcPr>
          <w:p w14:paraId="4310E466"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Nguyễn Kim Thiên</w:t>
            </w:r>
          </w:p>
        </w:tc>
        <w:tc>
          <w:tcPr>
            <w:tcW w:w="1980" w:type="dxa"/>
          </w:tcPr>
          <w:p w14:paraId="7A170354"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07-04-2021</w:t>
            </w:r>
          </w:p>
        </w:tc>
        <w:tc>
          <w:tcPr>
            <w:tcW w:w="2070" w:type="dxa"/>
          </w:tcPr>
          <w:p w14:paraId="5FE7AB65"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25-04-2021</w:t>
            </w:r>
          </w:p>
        </w:tc>
        <w:tc>
          <w:tcPr>
            <w:tcW w:w="2070" w:type="dxa"/>
          </w:tcPr>
          <w:p w14:paraId="55A72186"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40%</w:t>
            </w:r>
          </w:p>
        </w:tc>
      </w:tr>
      <w:tr w:rsidR="00240B2B" w:rsidRPr="00E06976" w14:paraId="730A7168" w14:textId="77777777" w:rsidTr="00E731AA">
        <w:trPr>
          <w:trHeight w:val="620"/>
        </w:trPr>
        <w:tc>
          <w:tcPr>
            <w:tcW w:w="2065" w:type="dxa"/>
          </w:tcPr>
          <w:p w14:paraId="1DD5A9E9"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Quản lý phòng tập</w:t>
            </w:r>
          </w:p>
        </w:tc>
        <w:tc>
          <w:tcPr>
            <w:tcW w:w="2070" w:type="dxa"/>
          </w:tcPr>
          <w:p w14:paraId="28E4157B"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Phạm Xuân Vinh</w:t>
            </w:r>
          </w:p>
        </w:tc>
        <w:tc>
          <w:tcPr>
            <w:tcW w:w="1980" w:type="dxa"/>
          </w:tcPr>
          <w:p w14:paraId="5118CE3F"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07-04-2021</w:t>
            </w:r>
          </w:p>
        </w:tc>
        <w:tc>
          <w:tcPr>
            <w:tcW w:w="2070" w:type="dxa"/>
          </w:tcPr>
          <w:p w14:paraId="3FAD3A6D"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25-04-2021</w:t>
            </w:r>
          </w:p>
        </w:tc>
        <w:tc>
          <w:tcPr>
            <w:tcW w:w="2070" w:type="dxa"/>
          </w:tcPr>
          <w:p w14:paraId="73A744E1"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50%</w:t>
            </w:r>
          </w:p>
        </w:tc>
      </w:tr>
    </w:tbl>
    <w:p w14:paraId="61045E63" w14:textId="77777777" w:rsidR="00240B2B" w:rsidRPr="00E06976" w:rsidRDefault="00240B2B" w:rsidP="00E06976">
      <w:pPr>
        <w:pStyle w:val="ListParagraph"/>
        <w:spacing w:line="360" w:lineRule="auto"/>
        <w:rPr>
          <w:rFonts w:ascii="Times New Roman" w:hAnsi="Times New Roman" w:cs="Times New Roman"/>
          <w:sz w:val="26"/>
          <w:szCs w:val="26"/>
          <w:lang w:val="vi-VN"/>
        </w:rPr>
      </w:pPr>
    </w:p>
    <w:p w14:paraId="73DB5931" w14:textId="1D44796F" w:rsidR="00240B2B" w:rsidRPr="00E06976" w:rsidRDefault="00240B2B" w:rsidP="00E06976">
      <w:pPr>
        <w:pStyle w:val="ListParagraph"/>
        <w:numPr>
          <w:ilvl w:val="0"/>
          <w:numId w:val="18"/>
        </w:numPr>
        <w:spacing w:line="360" w:lineRule="auto"/>
        <w:rPr>
          <w:rFonts w:ascii="Times New Roman" w:hAnsi="Times New Roman" w:cs="Times New Roman"/>
          <w:sz w:val="26"/>
          <w:szCs w:val="26"/>
          <w:lang w:val="vi-VN"/>
        </w:rPr>
      </w:pPr>
      <w:r w:rsidRPr="00E06976">
        <w:rPr>
          <w:rFonts w:ascii="Times New Roman" w:hAnsi="Times New Roman" w:cs="Times New Roman"/>
          <w:sz w:val="26"/>
          <w:szCs w:val="26"/>
          <w:lang w:val="vi-VN"/>
        </w:rPr>
        <w:t>Biên bản lần 6:</w:t>
      </w:r>
    </w:p>
    <w:tbl>
      <w:tblPr>
        <w:tblStyle w:val="TableGrid"/>
        <w:tblW w:w="10255" w:type="dxa"/>
        <w:tblLook w:val="04A0" w:firstRow="1" w:lastRow="0" w:firstColumn="1" w:lastColumn="0" w:noHBand="0" w:noVBand="1"/>
      </w:tblPr>
      <w:tblGrid>
        <w:gridCol w:w="2065"/>
        <w:gridCol w:w="2070"/>
        <w:gridCol w:w="1980"/>
        <w:gridCol w:w="2070"/>
        <w:gridCol w:w="2070"/>
      </w:tblGrid>
      <w:tr w:rsidR="00240B2B" w:rsidRPr="00E06976" w14:paraId="7906FF97" w14:textId="77777777" w:rsidTr="00E731AA">
        <w:trPr>
          <w:trHeight w:val="626"/>
        </w:trPr>
        <w:tc>
          <w:tcPr>
            <w:tcW w:w="2065" w:type="dxa"/>
          </w:tcPr>
          <w:p w14:paraId="22B6BC0A"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lastRenderedPageBreak/>
              <w:t>Tên task</w:t>
            </w:r>
          </w:p>
        </w:tc>
        <w:tc>
          <w:tcPr>
            <w:tcW w:w="2070" w:type="dxa"/>
          </w:tcPr>
          <w:p w14:paraId="57588028"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Người được giao</w:t>
            </w:r>
          </w:p>
        </w:tc>
        <w:tc>
          <w:tcPr>
            <w:tcW w:w="1980" w:type="dxa"/>
          </w:tcPr>
          <w:p w14:paraId="79396508"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được giao</w:t>
            </w:r>
          </w:p>
        </w:tc>
        <w:tc>
          <w:tcPr>
            <w:tcW w:w="2070" w:type="dxa"/>
          </w:tcPr>
          <w:p w14:paraId="29E5D054"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hoàn thành dự kjến</w:t>
            </w:r>
          </w:p>
        </w:tc>
        <w:tc>
          <w:tcPr>
            <w:tcW w:w="2070" w:type="dxa"/>
          </w:tcPr>
          <w:p w14:paraId="7075FA0F"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Mức độ hoàn thành</w:t>
            </w:r>
          </w:p>
        </w:tc>
      </w:tr>
      <w:tr w:rsidR="00240B2B" w:rsidRPr="00E06976" w14:paraId="3482E983" w14:textId="77777777" w:rsidTr="00E731AA">
        <w:trPr>
          <w:trHeight w:val="620"/>
        </w:trPr>
        <w:tc>
          <w:tcPr>
            <w:tcW w:w="2065" w:type="dxa"/>
          </w:tcPr>
          <w:p w14:paraId="1C8844A9"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Phân quyền người dùng</w:t>
            </w:r>
          </w:p>
        </w:tc>
        <w:tc>
          <w:tcPr>
            <w:tcW w:w="2070" w:type="dxa"/>
          </w:tcPr>
          <w:p w14:paraId="32BEC42A"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Nguyễn Kim Thiên</w:t>
            </w:r>
          </w:p>
        </w:tc>
        <w:tc>
          <w:tcPr>
            <w:tcW w:w="1980" w:type="dxa"/>
          </w:tcPr>
          <w:p w14:paraId="5B783EA5"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22-03-2021</w:t>
            </w:r>
          </w:p>
        </w:tc>
        <w:tc>
          <w:tcPr>
            <w:tcW w:w="2070" w:type="dxa"/>
          </w:tcPr>
          <w:p w14:paraId="2F083368"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25-04-2021</w:t>
            </w:r>
          </w:p>
        </w:tc>
        <w:tc>
          <w:tcPr>
            <w:tcW w:w="2070" w:type="dxa"/>
          </w:tcPr>
          <w:p w14:paraId="68A8F319"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50%</w:t>
            </w:r>
          </w:p>
        </w:tc>
      </w:tr>
      <w:tr w:rsidR="00240B2B" w:rsidRPr="00E06976" w14:paraId="14AEA13C" w14:textId="77777777" w:rsidTr="00E731AA">
        <w:trPr>
          <w:trHeight w:val="620"/>
        </w:trPr>
        <w:tc>
          <w:tcPr>
            <w:tcW w:w="2065" w:type="dxa"/>
          </w:tcPr>
          <w:p w14:paraId="1D4521DB"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Viết đặc tả</w:t>
            </w:r>
          </w:p>
        </w:tc>
        <w:tc>
          <w:tcPr>
            <w:tcW w:w="2070" w:type="dxa"/>
          </w:tcPr>
          <w:p w14:paraId="00308B2E"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Phạm Xuân Vinh</w:t>
            </w:r>
          </w:p>
        </w:tc>
        <w:tc>
          <w:tcPr>
            <w:tcW w:w="1980" w:type="dxa"/>
          </w:tcPr>
          <w:p w14:paraId="61581529"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22-03-2021</w:t>
            </w:r>
          </w:p>
        </w:tc>
        <w:tc>
          <w:tcPr>
            <w:tcW w:w="2070" w:type="dxa"/>
          </w:tcPr>
          <w:p w14:paraId="0B30C19B"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25-04-2021</w:t>
            </w:r>
          </w:p>
        </w:tc>
        <w:tc>
          <w:tcPr>
            <w:tcW w:w="2070" w:type="dxa"/>
          </w:tcPr>
          <w:p w14:paraId="688014E6"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80%</w:t>
            </w:r>
          </w:p>
        </w:tc>
      </w:tr>
      <w:tr w:rsidR="00240B2B" w:rsidRPr="00E06976" w14:paraId="77161B4B" w14:textId="77777777" w:rsidTr="00E731AA">
        <w:trPr>
          <w:trHeight w:val="620"/>
        </w:trPr>
        <w:tc>
          <w:tcPr>
            <w:tcW w:w="2065" w:type="dxa"/>
          </w:tcPr>
          <w:p w14:paraId="0A6C40EF"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Quản lý thẻ tập</w:t>
            </w:r>
          </w:p>
        </w:tc>
        <w:tc>
          <w:tcPr>
            <w:tcW w:w="2070" w:type="dxa"/>
          </w:tcPr>
          <w:p w14:paraId="7603C4E5"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Nguyễn Kim Thiên</w:t>
            </w:r>
          </w:p>
        </w:tc>
        <w:tc>
          <w:tcPr>
            <w:tcW w:w="1980" w:type="dxa"/>
          </w:tcPr>
          <w:p w14:paraId="09A58E9D"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07-04-2021</w:t>
            </w:r>
          </w:p>
        </w:tc>
        <w:tc>
          <w:tcPr>
            <w:tcW w:w="2070" w:type="dxa"/>
          </w:tcPr>
          <w:p w14:paraId="2F5CD59B"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25-04-2021</w:t>
            </w:r>
          </w:p>
        </w:tc>
        <w:tc>
          <w:tcPr>
            <w:tcW w:w="2070" w:type="dxa"/>
          </w:tcPr>
          <w:p w14:paraId="177B7A78"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40%</w:t>
            </w:r>
          </w:p>
        </w:tc>
      </w:tr>
      <w:tr w:rsidR="00240B2B" w:rsidRPr="00E06976" w14:paraId="371D4CD8" w14:textId="77777777" w:rsidTr="00E731AA">
        <w:trPr>
          <w:trHeight w:val="620"/>
        </w:trPr>
        <w:tc>
          <w:tcPr>
            <w:tcW w:w="2065" w:type="dxa"/>
          </w:tcPr>
          <w:p w14:paraId="2621F3F3"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Quản lý phòng tập</w:t>
            </w:r>
          </w:p>
        </w:tc>
        <w:tc>
          <w:tcPr>
            <w:tcW w:w="2070" w:type="dxa"/>
          </w:tcPr>
          <w:p w14:paraId="7F9873BC"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Phạm Xuân Vinh</w:t>
            </w:r>
          </w:p>
        </w:tc>
        <w:tc>
          <w:tcPr>
            <w:tcW w:w="1980" w:type="dxa"/>
          </w:tcPr>
          <w:p w14:paraId="169CF7EC"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07-04-2021</w:t>
            </w:r>
          </w:p>
        </w:tc>
        <w:tc>
          <w:tcPr>
            <w:tcW w:w="2070" w:type="dxa"/>
          </w:tcPr>
          <w:p w14:paraId="1EDFDFB2"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25-04-2021</w:t>
            </w:r>
          </w:p>
        </w:tc>
        <w:tc>
          <w:tcPr>
            <w:tcW w:w="2070" w:type="dxa"/>
          </w:tcPr>
          <w:p w14:paraId="0D9563AB"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50%</w:t>
            </w:r>
          </w:p>
        </w:tc>
      </w:tr>
    </w:tbl>
    <w:p w14:paraId="66F366AC" w14:textId="77777777" w:rsidR="00240B2B" w:rsidRPr="00E06976" w:rsidRDefault="00240B2B" w:rsidP="00E06976">
      <w:pPr>
        <w:spacing w:line="360" w:lineRule="auto"/>
        <w:rPr>
          <w:rFonts w:ascii="Times New Roman" w:hAnsi="Times New Roman" w:cs="Times New Roman"/>
          <w:sz w:val="26"/>
          <w:szCs w:val="26"/>
          <w:lang w:val="vi-VN"/>
        </w:rPr>
      </w:pPr>
    </w:p>
    <w:p w14:paraId="40F99F11" w14:textId="49F83781" w:rsidR="00240B2B" w:rsidRPr="00E06976" w:rsidRDefault="00240B2B" w:rsidP="00E06976">
      <w:pPr>
        <w:pStyle w:val="ListParagraph"/>
        <w:numPr>
          <w:ilvl w:val="0"/>
          <w:numId w:val="18"/>
        </w:numPr>
        <w:spacing w:line="360" w:lineRule="auto"/>
        <w:rPr>
          <w:rFonts w:ascii="Times New Roman" w:hAnsi="Times New Roman" w:cs="Times New Roman"/>
          <w:sz w:val="26"/>
          <w:szCs w:val="26"/>
          <w:lang w:val="vi-VN"/>
        </w:rPr>
      </w:pPr>
      <w:r w:rsidRPr="00E06976">
        <w:rPr>
          <w:rFonts w:ascii="Times New Roman" w:hAnsi="Times New Roman" w:cs="Times New Roman"/>
          <w:sz w:val="26"/>
          <w:szCs w:val="26"/>
          <w:lang w:val="vi-VN"/>
        </w:rPr>
        <w:t>Biên bản lần 7:</w:t>
      </w:r>
    </w:p>
    <w:tbl>
      <w:tblPr>
        <w:tblStyle w:val="TableGrid"/>
        <w:tblW w:w="10255" w:type="dxa"/>
        <w:tblLook w:val="04A0" w:firstRow="1" w:lastRow="0" w:firstColumn="1" w:lastColumn="0" w:noHBand="0" w:noVBand="1"/>
      </w:tblPr>
      <w:tblGrid>
        <w:gridCol w:w="2065"/>
        <w:gridCol w:w="2070"/>
        <w:gridCol w:w="1980"/>
        <w:gridCol w:w="2070"/>
        <w:gridCol w:w="2070"/>
      </w:tblGrid>
      <w:tr w:rsidR="00240B2B" w:rsidRPr="00E06976" w14:paraId="2409484A" w14:textId="77777777" w:rsidTr="00E731AA">
        <w:trPr>
          <w:trHeight w:val="626"/>
        </w:trPr>
        <w:tc>
          <w:tcPr>
            <w:tcW w:w="2065" w:type="dxa"/>
          </w:tcPr>
          <w:p w14:paraId="18D1BF96"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Tên task</w:t>
            </w:r>
          </w:p>
        </w:tc>
        <w:tc>
          <w:tcPr>
            <w:tcW w:w="2070" w:type="dxa"/>
          </w:tcPr>
          <w:p w14:paraId="41AF8C53"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Người được giao</w:t>
            </w:r>
          </w:p>
        </w:tc>
        <w:tc>
          <w:tcPr>
            <w:tcW w:w="1980" w:type="dxa"/>
          </w:tcPr>
          <w:p w14:paraId="06A713CA"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được giao</w:t>
            </w:r>
          </w:p>
        </w:tc>
        <w:tc>
          <w:tcPr>
            <w:tcW w:w="2070" w:type="dxa"/>
          </w:tcPr>
          <w:p w14:paraId="52AED25F"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hoàn thành dự kjến</w:t>
            </w:r>
          </w:p>
        </w:tc>
        <w:tc>
          <w:tcPr>
            <w:tcW w:w="2070" w:type="dxa"/>
          </w:tcPr>
          <w:p w14:paraId="17C963E0"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Mức độ hoàn thành</w:t>
            </w:r>
          </w:p>
        </w:tc>
      </w:tr>
      <w:tr w:rsidR="00240B2B" w:rsidRPr="00E06976" w14:paraId="51147A0B" w14:textId="77777777" w:rsidTr="00E731AA">
        <w:trPr>
          <w:trHeight w:val="620"/>
        </w:trPr>
        <w:tc>
          <w:tcPr>
            <w:tcW w:w="2065" w:type="dxa"/>
          </w:tcPr>
          <w:p w14:paraId="13271667"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Phân quyền người dùng</w:t>
            </w:r>
          </w:p>
        </w:tc>
        <w:tc>
          <w:tcPr>
            <w:tcW w:w="2070" w:type="dxa"/>
          </w:tcPr>
          <w:p w14:paraId="5D9326E3"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Nguyễn Kim Thiên</w:t>
            </w:r>
          </w:p>
        </w:tc>
        <w:tc>
          <w:tcPr>
            <w:tcW w:w="1980" w:type="dxa"/>
          </w:tcPr>
          <w:p w14:paraId="7147B884"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22-03-2021</w:t>
            </w:r>
          </w:p>
        </w:tc>
        <w:tc>
          <w:tcPr>
            <w:tcW w:w="2070" w:type="dxa"/>
          </w:tcPr>
          <w:p w14:paraId="677E88ED"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25-04-2021</w:t>
            </w:r>
          </w:p>
        </w:tc>
        <w:tc>
          <w:tcPr>
            <w:tcW w:w="2070" w:type="dxa"/>
          </w:tcPr>
          <w:p w14:paraId="7C57D85E"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100%</w:t>
            </w:r>
          </w:p>
        </w:tc>
      </w:tr>
      <w:tr w:rsidR="00240B2B" w:rsidRPr="00E06976" w14:paraId="2C48A541" w14:textId="77777777" w:rsidTr="00E731AA">
        <w:trPr>
          <w:trHeight w:val="620"/>
        </w:trPr>
        <w:tc>
          <w:tcPr>
            <w:tcW w:w="2065" w:type="dxa"/>
          </w:tcPr>
          <w:p w14:paraId="199AE76B"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Viết đặc tả</w:t>
            </w:r>
          </w:p>
        </w:tc>
        <w:tc>
          <w:tcPr>
            <w:tcW w:w="2070" w:type="dxa"/>
          </w:tcPr>
          <w:p w14:paraId="66ACAB2B"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Phạm Xuân Vinh</w:t>
            </w:r>
          </w:p>
        </w:tc>
        <w:tc>
          <w:tcPr>
            <w:tcW w:w="1980" w:type="dxa"/>
          </w:tcPr>
          <w:p w14:paraId="092F6C69"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22-03-2021</w:t>
            </w:r>
          </w:p>
        </w:tc>
        <w:tc>
          <w:tcPr>
            <w:tcW w:w="2070" w:type="dxa"/>
          </w:tcPr>
          <w:p w14:paraId="7B5EBF2C"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25-04-2021</w:t>
            </w:r>
          </w:p>
        </w:tc>
        <w:tc>
          <w:tcPr>
            <w:tcW w:w="2070" w:type="dxa"/>
          </w:tcPr>
          <w:p w14:paraId="7CD902AD"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80%</w:t>
            </w:r>
          </w:p>
        </w:tc>
      </w:tr>
      <w:tr w:rsidR="00240B2B" w:rsidRPr="00E06976" w14:paraId="7173C81E" w14:textId="77777777" w:rsidTr="00E731AA">
        <w:trPr>
          <w:trHeight w:val="620"/>
        </w:trPr>
        <w:tc>
          <w:tcPr>
            <w:tcW w:w="2065" w:type="dxa"/>
          </w:tcPr>
          <w:p w14:paraId="79F87292"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Quản lý thẻ tập</w:t>
            </w:r>
          </w:p>
        </w:tc>
        <w:tc>
          <w:tcPr>
            <w:tcW w:w="2070" w:type="dxa"/>
          </w:tcPr>
          <w:p w14:paraId="4B504193"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Nguyễn Kim Thiên</w:t>
            </w:r>
          </w:p>
        </w:tc>
        <w:tc>
          <w:tcPr>
            <w:tcW w:w="1980" w:type="dxa"/>
          </w:tcPr>
          <w:p w14:paraId="60F08C07"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07-04-2021</w:t>
            </w:r>
          </w:p>
        </w:tc>
        <w:tc>
          <w:tcPr>
            <w:tcW w:w="2070" w:type="dxa"/>
          </w:tcPr>
          <w:p w14:paraId="0738CA67"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25-04-2021</w:t>
            </w:r>
          </w:p>
        </w:tc>
        <w:tc>
          <w:tcPr>
            <w:tcW w:w="2070" w:type="dxa"/>
          </w:tcPr>
          <w:p w14:paraId="28B98D70" w14:textId="77777777" w:rsidR="00240B2B" w:rsidRPr="00E06976" w:rsidRDefault="00240B2B"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40%</w:t>
            </w:r>
          </w:p>
        </w:tc>
      </w:tr>
      <w:tr w:rsidR="00240B2B" w:rsidRPr="00E06976" w14:paraId="42B7944D" w14:textId="77777777" w:rsidTr="00E731AA">
        <w:trPr>
          <w:trHeight w:val="620"/>
        </w:trPr>
        <w:tc>
          <w:tcPr>
            <w:tcW w:w="2065" w:type="dxa"/>
          </w:tcPr>
          <w:p w14:paraId="01D11D37"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Quản lý phòng tập</w:t>
            </w:r>
          </w:p>
        </w:tc>
        <w:tc>
          <w:tcPr>
            <w:tcW w:w="2070" w:type="dxa"/>
          </w:tcPr>
          <w:p w14:paraId="4E5A7343" w14:textId="77777777" w:rsidR="00240B2B" w:rsidRPr="00E06976" w:rsidRDefault="00240B2B" w:rsidP="00C71CE3">
            <w:pPr>
              <w:spacing w:line="360" w:lineRule="auto"/>
              <w:jc w:val="center"/>
              <w:rPr>
                <w:rFonts w:ascii="Times New Roman" w:hAnsi="Times New Roman" w:cs="Times New Roman"/>
                <w:color w:val="000000" w:themeColor="text1"/>
                <w:sz w:val="26"/>
                <w:szCs w:val="26"/>
              </w:rPr>
            </w:pPr>
            <w:r w:rsidRPr="00E06976">
              <w:rPr>
                <w:rFonts w:ascii="Times New Roman" w:hAnsi="Times New Roman" w:cs="Times New Roman"/>
                <w:color w:val="FF0000"/>
                <w:sz w:val="26"/>
                <w:szCs w:val="26"/>
              </w:rPr>
              <w:t xml:space="preserve">Phạm Xuân Vinh </w:t>
            </w:r>
            <w:r w:rsidRPr="00E06976">
              <w:rPr>
                <w:rFonts w:ascii="Times New Roman" w:hAnsi="Times New Roman" w:cs="Times New Roman"/>
                <w:color w:val="000000" w:themeColor="text1"/>
                <w:sz w:val="26"/>
                <w:szCs w:val="26"/>
              </w:rPr>
              <w:t>(Trương Nguyễn Tuấn Nam)</w:t>
            </w:r>
          </w:p>
        </w:tc>
        <w:tc>
          <w:tcPr>
            <w:tcW w:w="1980" w:type="dxa"/>
          </w:tcPr>
          <w:p w14:paraId="7F04B897"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07-04-2021</w:t>
            </w:r>
          </w:p>
        </w:tc>
        <w:tc>
          <w:tcPr>
            <w:tcW w:w="2070" w:type="dxa"/>
          </w:tcPr>
          <w:p w14:paraId="732A753C"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25-04-2021</w:t>
            </w:r>
          </w:p>
        </w:tc>
        <w:tc>
          <w:tcPr>
            <w:tcW w:w="2070" w:type="dxa"/>
          </w:tcPr>
          <w:p w14:paraId="3EE06CB8" w14:textId="77777777" w:rsidR="00240B2B" w:rsidRPr="00E06976" w:rsidRDefault="00240B2B"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50%</w:t>
            </w:r>
          </w:p>
        </w:tc>
      </w:tr>
    </w:tbl>
    <w:p w14:paraId="527620B6" w14:textId="77777777" w:rsidR="00240B2B" w:rsidRPr="00E06976" w:rsidRDefault="00240B2B" w:rsidP="00E06976">
      <w:pPr>
        <w:pStyle w:val="ListParagraph"/>
        <w:spacing w:line="360" w:lineRule="auto"/>
        <w:rPr>
          <w:rFonts w:ascii="Times New Roman" w:hAnsi="Times New Roman" w:cs="Times New Roman"/>
          <w:sz w:val="26"/>
          <w:szCs w:val="26"/>
          <w:lang w:val="vi-VN"/>
        </w:rPr>
      </w:pPr>
    </w:p>
    <w:p w14:paraId="4358292A" w14:textId="6EBE904F" w:rsidR="00240B2B" w:rsidRPr="00E06976" w:rsidRDefault="00240B2B" w:rsidP="00E06976">
      <w:pPr>
        <w:pStyle w:val="ListParagraph"/>
        <w:numPr>
          <w:ilvl w:val="0"/>
          <w:numId w:val="18"/>
        </w:numPr>
        <w:spacing w:line="360" w:lineRule="auto"/>
        <w:rPr>
          <w:rFonts w:ascii="Times New Roman" w:hAnsi="Times New Roman" w:cs="Times New Roman"/>
          <w:sz w:val="26"/>
          <w:szCs w:val="26"/>
          <w:lang w:val="vi-VN"/>
        </w:rPr>
      </w:pPr>
      <w:r w:rsidRPr="00E06976">
        <w:rPr>
          <w:rFonts w:ascii="Times New Roman" w:hAnsi="Times New Roman" w:cs="Times New Roman"/>
          <w:sz w:val="26"/>
          <w:szCs w:val="26"/>
          <w:lang w:val="vi-VN"/>
        </w:rPr>
        <w:t>Biên bản lần 8:</w:t>
      </w:r>
    </w:p>
    <w:tbl>
      <w:tblPr>
        <w:tblStyle w:val="TableGrid"/>
        <w:tblW w:w="10255" w:type="dxa"/>
        <w:tblLook w:val="04A0" w:firstRow="1" w:lastRow="0" w:firstColumn="1" w:lastColumn="0" w:noHBand="0" w:noVBand="1"/>
      </w:tblPr>
      <w:tblGrid>
        <w:gridCol w:w="2065"/>
        <w:gridCol w:w="2070"/>
        <w:gridCol w:w="1980"/>
        <w:gridCol w:w="2070"/>
        <w:gridCol w:w="2070"/>
      </w:tblGrid>
      <w:tr w:rsidR="00AF1DE7" w:rsidRPr="00E06976" w14:paraId="71AB4631" w14:textId="77777777" w:rsidTr="00E731AA">
        <w:trPr>
          <w:trHeight w:val="626"/>
        </w:trPr>
        <w:tc>
          <w:tcPr>
            <w:tcW w:w="2065" w:type="dxa"/>
          </w:tcPr>
          <w:p w14:paraId="37021C6D" w14:textId="77777777" w:rsidR="00AF1DE7" w:rsidRPr="00E06976" w:rsidRDefault="00AF1DE7" w:rsidP="00C71CE3">
            <w:pPr>
              <w:spacing w:line="360" w:lineRule="auto"/>
              <w:ind w:left="360"/>
              <w:jc w:val="center"/>
              <w:rPr>
                <w:rFonts w:ascii="Times New Roman" w:hAnsi="Times New Roman" w:cs="Times New Roman"/>
                <w:sz w:val="26"/>
                <w:szCs w:val="26"/>
              </w:rPr>
            </w:pPr>
            <w:r w:rsidRPr="00E06976">
              <w:rPr>
                <w:rFonts w:ascii="Times New Roman" w:hAnsi="Times New Roman" w:cs="Times New Roman"/>
                <w:sz w:val="26"/>
                <w:szCs w:val="26"/>
              </w:rPr>
              <w:t>Tên task</w:t>
            </w:r>
          </w:p>
        </w:tc>
        <w:tc>
          <w:tcPr>
            <w:tcW w:w="2070" w:type="dxa"/>
          </w:tcPr>
          <w:p w14:paraId="67095C42"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Người được giao</w:t>
            </w:r>
          </w:p>
        </w:tc>
        <w:tc>
          <w:tcPr>
            <w:tcW w:w="1980" w:type="dxa"/>
          </w:tcPr>
          <w:p w14:paraId="6D2547EF"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được giao</w:t>
            </w:r>
          </w:p>
        </w:tc>
        <w:tc>
          <w:tcPr>
            <w:tcW w:w="2070" w:type="dxa"/>
          </w:tcPr>
          <w:p w14:paraId="4A45949C"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hoàn thành dự kjến</w:t>
            </w:r>
          </w:p>
        </w:tc>
        <w:tc>
          <w:tcPr>
            <w:tcW w:w="2070" w:type="dxa"/>
          </w:tcPr>
          <w:p w14:paraId="6A62F704"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Mức độ hoàn thành</w:t>
            </w:r>
          </w:p>
        </w:tc>
      </w:tr>
      <w:tr w:rsidR="00AF1DE7" w:rsidRPr="00E06976" w14:paraId="119AC65D" w14:textId="77777777" w:rsidTr="00E731AA">
        <w:trPr>
          <w:trHeight w:val="620"/>
        </w:trPr>
        <w:tc>
          <w:tcPr>
            <w:tcW w:w="2065" w:type="dxa"/>
          </w:tcPr>
          <w:p w14:paraId="52B0BBAA"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Viết đặc tả</w:t>
            </w:r>
          </w:p>
        </w:tc>
        <w:tc>
          <w:tcPr>
            <w:tcW w:w="2070" w:type="dxa"/>
          </w:tcPr>
          <w:p w14:paraId="611C37F5"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Phạm Xuân Vinh</w:t>
            </w:r>
          </w:p>
        </w:tc>
        <w:tc>
          <w:tcPr>
            <w:tcW w:w="1980" w:type="dxa"/>
          </w:tcPr>
          <w:p w14:paraId="129B8B9F"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22-03-2021</w:t>
            </w:r>
          </w:p>
        </w:tc>
        <w:tc>
          <w:tcPr>
            <w:tcW w:w="2070" w:type="dxa"/>
          </w:tcPr>
          <w:p w14:paraId="74480F87"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25-04-2021</w:t>
            </w:r>
          </w:p>
        </w:tc>
        <w:tc>
          <w:tcPr>
            <w:tcW w:w="2070" w:type="dxa"/>
          </w:tcPr>
          <w:p w14:paraId="0B8893CD"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80%</w:t>
            </w:r>
          </w:p>
        </w:tc>
      </w:tr>
      <w:tr w:rsidR="00AF1DE7" w:rsidRPr="00E06976" w14:paraId="2944483B" w14:textId="77777777" w:rsidTr="00E731AA">
        <w:trPr>
          <w:trHeight w:val="620"/>
        </w:trPr>
        <w:tc>
          <w:tcPr>
            <w:tcW w:w="2065" w:type="dxa"/>
          </w:tcPr>
          <w:p w14:paraId="79B89BAC"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lastRenderedPageBreak/>
              <w:t>Quản lý thẻ tập</w:t>
            </w:r>
          </w:p>
        </w:tc>
        <w:tc>
          <w:tcPr>
            <w:tcW w:w="2070" w:type="dxa"/>
          </w:tcPr>
          <w:p w14:paraId="3A391709"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Nguyễn Kim Thiên</w:t>
            </w:r>
          </w:p>
        </w:tc>
        <w:tc>
          <w:tcPr>
            <w:tcW w:w="1980" w:type="dxa"/>
          </w:tcPr>
          <w:p w14:paraId="3B35905B"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07-04-2021</w:t>
            </w:r>
          </w:p>
        </w:tc>
        <w:tc>
          <w:tcPr>
            <w:tcW w:w="2070" w:type="dxa"/>
          </w:tcPr>
          <w:p w14:paraId="10EFD5F8"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25-04-2021</w:t>
            </w:r>
          </w:p>
        </w:tc>
        <w:tc>
          <w:tcPr>
            <w:tcW w:w="2070" w:type="dxa"/>
          </w:tcPr>
          <w:p w14:paraId="5BF03594"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40%</w:t>
            </w:r>
          </w:p>
        </w:tc>
      </w:tr>
      <w:tr w:rsidR="00AF1DE7" w:rsidRPr="00E06976" w14:paraId="039B4E9D" w14:textId="77777777" w:rsidTr="00E731AA">
        <w:trPr>
          <w:trHeight w:val="620"/>
        </w:trPr>
        <w:tc>
          <w:tcPr>
            <w:tcW w:w="2065" w:type="dxa"/>
          </w:tcPr>
          <w:p w14:paraId="3B93D4A1"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Quản lý phòng tập</w:t>
            </w:r>
          </w:p>
        </w:tc>
        <w:tc>
          <w:tcPr>
            <w:tcW w:w="2070" w:type="dxa"/>
          </w:tcPr>
          <w:p w14:paraId="3150EC1F" w14:textId="77777777" w:rsidR="00AF1DE7" w:rsidRPr="00E06976" w:rsidRDefault="00AF1DE7" w:rsidP="00C71CE3">
            <w:pPr>
              <w:spacing w:line="360" w:lineRule="auto"/>
              <w:jc w:val="center"/>
              <w:rPr>
                <w:rFonts w:ascii="Times New Roman" w:hAnsi="Times New Roman" w:cs="Times New Roman"/>
                <w:color w:val="000000" w:themeColor="text1"/>
                <w:sz w:val="26"/>
                <w:szCs w:val="26"/>
              </w:rPr>
            </w:pPr>
            <w:r w:rsidRPr="00E06976">
              <w:rPr>
                <w:rFonts w:ascii="Times New Roman" w:hAnsi="Times New Roman" w:cs="Times New Roman"/>
                <w:color w:val="FF0000"/>
                <w:sz w:val="26"/>
                <w:szCs w:val="26"/>
              </w:rPr>
              <w:t xml:space="preserve">Phạm Xuân Vinh </w:t>
            </w:r>
            <w:r w:rsidRPr="00E06976">
              <w:rPr>
                <w:rFonts w:ascii="Times New Roman" w:hAnsi="Times New Roman" w:cs="Times New Roman"/>
                <w:color w:val="000000" w:themeColor="text1"/>
                <w:sz w:val="26"/>
                <w:szCs w:val="26"/>
              </w:rPr>
              <w:t>(Trương Nguyễn Tuấn Nam)</w:t>
            </w:r>
          </w:p>
        </w:tc>
        <w:tc>
          <w:tcPr>
            <w:tcW w:w="1980" w:type="dxa"/>
          </w:tcPr>
          <w:p w14:paraId="087F2D9E"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07-04-2021</w:t>
            </w:r>
          </w:p>
        </w:tc>
        <w:tc>
          <w:tcPr>
            <w:tcW w:w="2070" w:type="dxa"/>
          </w:tcPr>
          <w:p w14:paraId="1205BD66"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25-04-2021</w:t>
            </w:r>
          </w:p>
        </w:tc>
        <w:tc>
          <w:tcPr>
            <w:tcW w:w="2070" w:type="dxa"/>
          </w:tcPr>
          <w:p w14:paraId="013FB1F9"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50%</w:t>
            </w:r>
          </w:p>
        </w:tc>
      </w:tr>
    </w:tbl>
    <w:p w14:paraId="1FB32794" w14:textId="77777777" w:rsidR="00AF1DE7" w:rsidRPr="00E06976" w:rsidRDefault="00AF1DE7" w:rsidP="00E06976">
      <w:pPr>
        <w:pStyle w:val="ListParagraph"/>
        <w:spacing w:line="360" w:lineRule="auto"/>
        <w:rPr>
          <w:rFonts w:ascii="Times New Roman" w:hAnsi="Times New Roman" w:cs="Times New Roman"/>
          <w:sz w:val="26"/>
          <w:szCs w:val="26"/>
          <w:lang w:val="vi-VN"/>
        </w:rPr>
      </w:pPr>
    </w:p>
    <w:p w14:paraId="28300FDE" w14:textId="16C3C987" w:rsidR="00240B2B" w:rsidRPr="00E06976" w:rsidRDefault="00240B2B" w:rsidP="00E06976">
      <w:pPr>
        <w:pStyle w:val="ListParagraph"/>
        <w:numPr>
          <w:ilvl w:val="0"/>
          <w:numId w:val="18"/>
        </w:numPr>
        <w:spacing w:line="360" w:lineRule="auto"/>
        <w:rPr>
          <w:rFonts w:ascii="Times New Roman" w:hAnsi="Times New Roman" w:cs="Times New Roman"/>
          <w:sz w:val="26"/>
          <w:szCs w:val="26"/>
          <w:lang w:val="vi-VN"/>
        </w:rPr>
      </w:pPr>
      <w:r w:rsidRPr="00E06976">
        <w:rPr>
          <w:rFonts w:ascii="Times New Roman" w:hAnsi="Times New Roman" w:cs="Times New Roman"/>
          <w:sz w:val="26"/>
          <w:szCs w:val="26"/>
          <w:lang w:val="vi-VN"/>
        </w:rPr>
        <w:t>Biên bản lần 9:</w:t>
      </w:r>
    </w:p>
    <w:tbl>
      <w:tblPr>
        <w:tblStyle w:val="TableGrid"/>
        <w:tblW w:w="10255" w:type="dxa"/>
        <w:tblLook w:val="04A0" w:firstRow="1" w:lastRow="0" w:firstColumn="1" w:lastColumn="0" w:noHBand="0" w:noVBand="1"/>
      </w:tblPr>
      <w:tblGrid>
        <w:gridCol w:w="2065"/>
        <w:gridCol w:w="2070"/>
        <w:gridCol w:w="1980"/>
        <w:gridCol w:w="2070"/>
        <w:gridCol w:w="2070"/>
      </w:tblGrid>
      <w:tr w:rsidR="00AF1DE7" w:rsidRPr="00E06976" w14:paraId="1A828121" w14:textId="77777777" w:rsidTr="00E731AA">
        <w:trPr>
          <w:trHeight w:val="626"/>
        </w:trPr>
        <w:tc>
          <w:tcPr>
            <w:tcW w:w="2065" w:type="dxa"/>
          </w:tcPr>
          <w:p w14:paraId="62E48BA0" w14:textId="77777777" w:rsidR="00AF1DE7" w:rsidRPr="00E06976" w:rsidRDefault="00AF1DE7" w:rsidP="00C71CE3">
            <w:pPr>
              <w:spacing w:line="360" w:lineRule="auto"/>
              <w:ind w:left="360"/>
              <w:jc w:val="center"/>
              <w:rPr>
                <w:rFonts w:ascii="Times New Roman" w:hAnsi="Times New Roman" w:cs="Times New Roman"/>
                <w:sz w:val="26"/>
                <w:szCs w:val="26"/>
              </w:rPr>
            </w:pPr>
            <w:r w:rsidRPr="00E06976">
              <w:rPr>
                <w:rFonts w:ascii="Times New Roman" w:hAnsi="Times New Roman" w:cs="Times New Roman"/>
                <w:sz w:val="26"/>
                <w:szCs w:val="26"/>
              </w:rPr>
              <w:t>Tên task</w:t>
            </w:r>
          </w:p>
        </w:tc>
        <w:tc>
          <w:tcPr>
            <w:tcW w:w="2070" w:type="dxa"/>
          </w:tcPr>
          <w:p w14:paraId="74CD676B"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Người được giao</w:t>
            </w:r>
          </w:p>
        </w:tc>
        <w:tc>
          <w:tcPr>
            <w:tcW w:w="1980" w:type="dxa"/>
          </w:tcPr>
          <w:p w14:paraId="07055C1A"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được giao</w:t>
            </w:r>
          </w:p>
        </w:tc>
        <w:tc>
          <w:tcPr>
            <w:tcW w:w="2070" w:type="dxa"/>
          </w:tcPr>
          <w:p w14:paraId="73AAF808"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hoàn thành dự kjến</w:t>
            </w:r>
          </w:p>
        </w:tc>
        <w:tc>
          <w:tcPr>
            <w:tcW w:w="2070" w:type="dxa"/>
          </w:tcPr>
          <w:p w14:paraId="00FA39A8"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Mức độ hoàn thành</w:t>
            </w:r>
          </w:p>
        </w:tc>
      </w:tr>
      <w:tr w:rsidR="00AF1DE7" w:rsidRPr="00E06976" w14:paraId="0B1F7005" w14:textId="77777777" w:rsidTr="00E731AA">
        <w:trPr>
          <w:trHeight w:val="620"/>
        </w:trPr>
        <w:tc>
          <w:tcPr>
            <w:tcW w:w="2065" w:type="dxa"/>
          </w:tcPr>
          <w:p w14:paraId="1BA09114"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Quản lý doanh thu</w:t>
            </w:r>
          </w:p>
        </w:tc>
        <w:tc>
          <w:tcPr>
            <w:tcW w:w="2070" w:type="dxa"/>
          </w:tcPr>
          <w:p w14:paraId="79EA732F"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Hứa Văn Tuấn Anh</w:t>
            </w:r>
          </w:p>
        </w:tc>
        <w:tc>
          <w:tcPr>
            <w:tcW w:w="1980" w:type="dxa"/>
          </w:tcPr>
          <w:p w14:paraId="3251BC23"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10-05-2021</w:t>
            </w:r>
          </w:p>
        </w:tc>
        <w:tc>
          <w:tcPr>
            <w:tcW w:w="2070" w:type="dxa"/>
          </w:tcPr>
          <w:p w14:paraId="04AB55B9"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23-05-2021</w:t>
            </w:r>
          </w:p>
        </w:tc>
        <w:tc>
          <w:tcPr>
            <w:tcW w:w="2070" w:type="dxa"/>
          </w:tcPr>
          <w:p w14:paraId="3C0446DD"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100%</w:t>
            </w:r>
          </w:p>
        </w:tc>
      </w:tr>
      <w:tr w:rsidR="00AF1DE7" w:rsidRPr="00E06976" w14:paraId="466301C5" w14:textId="77777777" w:rsidTr="00E731AA">
        <w:trPr>
          <w:trHeight w:val="620"/>
        </w:trPr>
        <w:tc>
          <w:tcPr>
            <w:tcW w:w="2065" w:type="dxa"/>
          </w:tcPr>
          <w:p w14:paraId="50191A3A"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Hệ thông quản lý quét thẻ</w:t>
            </w:r>
          </w:p>
        </w:tc>
        <w:tc>
          <w:tcPr>
            <w:tcW w:w="2070" w:type="dxa"/>
          </w:tcPr>
          <w:p w14:paraId="6E0FF590"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Nguyễn Kim Thiên</w:t>
            </w:r>
          </w:p>
        </w:tc>
        <w:tc>
          <w:tcPr>
            <w:tcW w:w="1980" w:type="dxa"/>
          </w:tcPr>
          <w:p w14:paraId="754C94FD"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03-06-2021</w:t>
            </w:r>
          </w:p>
        </w:tc>
        <w:tc>
          <w:tcPr>
            <w:tcW w:w="2070" w:type="dxa"/>
          </w:tcPr>
          <w:p w14:paraId="15FC9B88"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13-06-2021</w:t>
            </w:r>
          </w:p>
        </w:tc>
        <w:tc>
          <w:tcPr>
            <w:tcW w:w="2070" w:type="dxa"/>
          </w:tcPr>
          <w:p w14:paraId="16E7805C"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90%</w:t>
            </w:r>
          </w:p>
          <w:p w14:paraId="4A33F5A1" w14:textId="77777777" w:rsidR="00AF1DE7" w:rsidRPr="00E06976" w:rsidRDefault="00AF1DE7" w:rsidP="00C71CE3">
            <w:pPr>
              <w:spacing w:line="360" w:lineRule="auto"/>
              <w:jc w:val="center"/>
              <w:rPr>
                <w:rFonts w:ascii="Times New Roman" w:hAnsi="Times New Roman" w:cs="Times New Roman"/>
                <w:color w:val="FF0000"/>
                <w:sz w:val="26"/>
                <w:szCs w:val="26"/>
              </w:rPr>
            </w:pPr>
          </w:p>
        </w:tc>
      </w:tr>
      <w:tr w:rsidR="00AF1DE7" w:rsidRPr="00E06976" w14:paraId="534E60BB" w14:textId="77777777" w:rsidTr="00E731AA">
        <w:trPr>
          <w:trHeight w:val="620"/>
        </w:trPr>
        <w:tc>
          <w:tcPr>
            <w:tcW w:w="2065" w:type="dxa"/>
          </w:tcPr>
          <w:p w14:paraId="5F47CC10"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color w:val="FF0000"/>
                <w:sz w:val="26"/>
                <w:szCs w:val="26"/>
              </w:rPr>
              <w:t>Viết đặc tả</w:t>
            </w:r>
          </w:p>
        </w:tc>
        <w:tc>
          <w:tcPr>
            <w:tcW w:w="2070" w:type="dxa"/>
          </w:tcPr>
          <w:p w14:paraId="606C786C"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color w:val="FF0000"/>
                <w:sz w:val="26"/>
                <w:szCs w:val="26"/>
              </w:rPr>
              <w:t xml:space="preserve">Phạm Xuân Vinh </w:t>
            </w:r>
            <w:r w:rsidRPr="00E06976">
              <w:rPr>
                <w:rFonts w:ascii="Times New Roman" w:hAnsi="Times New Roman" w:cs="Times New Roman"/>
                <w:color w:val="000000" w:themeColor="text1"/>
                <w:sz w:val="26"/>
                <w:szCs w:val="26"/>
              </w:rPr>
              <w:t>(Hứa Văn Tuấn Anh)</w:t>
            </w:r>
          </w:p>
        </w:tc>
        <w:tc>
          <w:tcPr>
            <w:tcW w:w="1980" w:type="dxa"/>
          </w:tcPr>
          <w:p w14:paraId="3C54B5AE"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color w:val="FF0000"/>
                <w:sz w:val="26"/>
                <w:szCs w:val="26"/>
              </w:rPr>
              <w:t>22-03-2021</w:t>
            </w:r>
          </w:p>
        </w:tc>
        <w:tc>
          <w:tcPr>
            <w:tcW w:w="2070" w:type="dxa"/>
          </w:tcPr>
          <w:p w14:paraId="18CAA403"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color w:val="FF0000"/>
                <w:sz w:val="26"/>
                <w:szCs w:val="26"/>
              </w:rPr>
              <w:t>25-04-2021</w:t>
            </w:r>
          </w:p>
        </w:tc>
        <w:tc>
          <w:tcPr>
            <w:tcW w:w="2070" w:type="dxa"/>
          </w:tcPr>
          <w:p w14:paraId="3102CBBA"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color w:val="FF0000"/>
                <w:sz w:val="26"/>
                <w:szCs w:val="26"/>
              </w:rPr>
              <w:t>80%</w:t>
            </w:r>
          </w:p>
        </w:tc>
      </w:tr>
      <w:tr w:rsidR="00AF1DE7" w:rsidRPr="00E06976" w14:paraId="339D9CDB" w14:textId="77777777" w:rsidTr="00E731AA">
        <w:trPr>
          <w:trHeight w:val="620"/>
        </w:trPr>
        <w:tc>
          <w:tcPr>
            <w:tcW w:w="2065" w:type="dxa"/>
          </w:tcPr>
          <w:p w14:paraId="00E1CEB0"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Quản lý phòng tập</w:t>
            </w:r>
          </w:p>
        </w:tc>
        <w:tc>
          <w:tcPr>
            <w:tcW w:w="2070" w:type="dxa"/>
          </w:tcPr>
          <w:p w14:paraId="71C2E6DD"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 xml:space="preserve">Phạm Xuân Vinh </w:t>
            </w:r>
            <w:r w:rsidRPr="00E06976">
              <w:rPr>
                <w:rFonts w:ascii="Times New Roman" w:hAnsi="Times New Roman" w:cs="Times New Roman"/>
                <w:color w:val="000000" w:themeColor="text1"/>
                <w:sz w:val="26"/>
                <w:szCs w:val="26"/>
              </w:rPr>
              <w:t>(Trương Nguyễn Tuấn Nam)</w:t>
            </w:r>
          </w:p>
        </w:tc>
        <w:tc>
          <w:tcPr>
            <w:tcW w:w="1980" w:type="dxa"/>
          </w:tcPr>
          <w:p w14:paraId="5D1F9D94"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07-04-2021</w:t>
            </w:r>
          </w:p>
        </w:tc>
        <w:tc>
          <w:tcPr>
            <w:tcW w:w="2070" w:type="dxa"/>
          </w:tcPr>
          <w:p w14:paraId="20ED0E5C"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25-04-2021</w:t>
            </w:r>
          </w:p>
        </w:tc>
        <w:tc>
          <w:tcPr>
            <w:tcW w:w="2070" w:type="dxa"/>
          </w:tcPr>
          <w:p w14:paraId="414C9FDC"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50%</w:t>
            </w:r>
          </w:p>
        </w:tc>
      </w:tr>
    </w:tbl>
    <w:p w14:paraId="701704E6" w14:textId="77777777" w:rsidR="00AF1DE7" w:rsidRPr="00E06976" w:rsidRDefault="00AF1DE7" w:rsidP="00E06976">
      <w:pPr>
        <w:pStyle w:val="ListParagraph"/>
        <w:spacing w:line="360" w:lineRule="auto"/>
        <w:rPr>
          <w:rFonts w:ascii="Times New Roman" w:hAnsi="Times New Roman" w:cs="Times New Roman"/>
          <w:sz w:val="26"/>
          <w:szCs w:val="26"/>
          <w:lang w:val="vi-VN"/>
        </w:rPr>
      </w:pPr>
    </w:p>
    <w:p w14:paraId="7AC50846" w14:textId="0C33E6FD" w:rsidR="00240B2B" w:rsidRPr="00E06976" w:rsidRDefault="00240B2B" w:rsidP="00E06976">
      <w:pPr>
        <w:pStyle w:val="ListParagraph"/>
        <w:numPr>
          <w:ilvl w:val="0"/>
          <w:numId w:val="18"/>
        </w:numPr>
        <w:spacing w:line="360" w:lineRule="auto"/>
        <w:rPr>
          <w:rFonts w:ascii="Times New Roman" w:hAnsi="Times New Roman" w:cs="Times New Roman"/>
          <w:sz w:val="26"/>
          <w:szCs w:val="26"/>
          <w:lang w:val="vi-VN"/>
        </w:rPr>
      </w:pPr>
      <w:r w:rsidRPr="00E06976">
        <w:rPr>
          <w:rFonts w:ascii="Times New Roman" w:hAnsi="Times New Roman" w:cs="Times New Roman"/>
          <w:sz w:val="26"/>
          <w:szCs w:val="26"/>
          <w:lang w:val="vi-VN"/>
        </w:rPr>
        <w:t>Biên bản lần 10:</w:t>
      </w:r>
    </w:p>
    <w:tbl>
      <w:tblPr>
        <w:tblStyle w:val="TableGrid"/>
        <w:tblW w:w="10255" w:type="dxa"/>
        <w:tblLook w:val="04A0" w:firstRow="1" w:lastRow="0" w:firstColumn="1" w:lastColumn="0" w:noHBand="0" w:noVBand="1"/>
      </w:tblPr>
      <w:tblGrid>
        <w:gridCol w:w="2065"/>
        <w:gridCol w:w="2070"/>
        <w:gridCol w:w="1980"/>
        <w:gridCol w:w="2070"/>
        <w:gridCol w:w="2070"/>
      </w:tblGrid>
      <w:tr w:rsidR="00AF1DE7" w:rsidRPr="00E06976" w14:paraId="2DA9A3D8" w14:textId="77777777" w:rsidTr="00E731AA">
        <w:trPr>
          <w:trHeight w:val="626"/>
        </w:trPr>
        <w:tc>
          <w:tcPr>
            <w:tcW w:w="2065" w:type="dxa"/>
          </w:tcPr>
          <w:p w14:paraId="7FEA002B"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Tên task</w:t>
            </w:r>
          </w:p>
        </w:tc>
        <w:tc>
          <w:tcPr>
            <w:tcW w:w="2070" w:type="dxa"/>
          </w:tcPr>
          <w:p w14:paraId="4F156323"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Người được giao</w:t>
            </w:r>
          </w:p>
        </w:tc>
        <w:tc>
          <w:tcPr>
            <w:tcW w:w="1980" w:type="dxa"/>
          </w:tcPr>
          <w:p w14:paraId="028916C0"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được giao</w:t>
            </w:r>
          </w:p>
        </w:tc>
        <w:tc>
          <w:tcPr>
            <w:tcW w:w="2070" w:type="dxa"/>
          </w:tcPr>
          <w:p w14:paraId="603A7FD7"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Thời gian hoàn thành dự kjến</w:t>
            </w:r>
          </w:p>
        </w:tc>
        <w:tc>
          <w:tcPr>
            <w:tcW w:w="2070" w:type="dxa"/>
          </w:tcPr>
          <w:p w14:paraId="3F474EDF"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Mức độ hoàn thành</w:t>
            </w:r>
          </w:p>
        </w:tc>
      </w:tr>
      <w:tr w:rsidR="00AF1DE7" w:rsidRPr="00E06976" w14:paraId="7601F5CD" w14:textId="77777777" w:rsidTr="00E731AA">
        <w:trPr>
          <w:trHeight w:val="620"/>
        </w:trPr>
        <w:tc>
          <w:tcPr>
            <w:tcW w:w="2065" w:type="dxa"/>
          </w:tcPr>
          <w:p w14:paraId="5FFF5F59"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Hệ thông quản lý quét thẻ</w:t>
            </w:r>
          </w:p>
        </w:tc>
        <w:tc>
          <w:tcPr>
            <w:tcW w:w="2070" w:type="dxa"/>
          </w:tcPr>
          <w:p w14:paraId="62F9B6EA"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Nguyễn Kim Thiên</w:t>
            </w:r>
          </w:p>
        </w:tc>
        <w:tc>
          <w:tcPr>
            <w:tcW w:w="1980" w:type="dxa"/>
          </w:tcPr>
          <w:p w14:paraId="20EB2A31"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03-06-2021</w:t>
            </w:r>
          </w:p>
        </w:tc>
        <w:tc>
          <w:tcPr>
            <w:tcW w:w="2070" w:type="dxa"/>
          </w:tcPr>
          <w:p w14:paraId="78BE64F3"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13-06-2021</w:t>
            </w:r>
          </w:p>
        </w:tc>
        <w:tc>
          <w:tcPr>
            <w:tcW w:w="2070" w:type="dxa"/>
          </w:tcPr>
          <w:p w14:paraId="3B33C599"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100%</w:t>
            </w:r>
          </w:p>
          <w:p w14:paraId="4C305A38" w14:textId="77777777" w:rsidR="00AF1DE7" w:rsidRPr="00E06976" w:rsidRDefault="00AF1DE7" w:rsidP="00C71CE3">
            <w:pPr>
              <w:spacing w:line="360" w:lineRule="auto"/>
              <w:jc w:val="center"/>
              <w:rPr>
                <w:rFonts w:ascii="Times New Roman" w:hAnsi="Times New Roman" w:cs="Times New Roman"/>
                <w:color w:val="FF0000"/>
                <w:sz w:val="26"/>
                <w:szCs w:val="26"/>
              </w:rPr>
            </w:pPr>
          </w:p>
        </w:tc>
      </w:tr>
      <w:tr w:rsidR="00AF1DE7" w:rsidRPr="00E06976" w14:paraId="1749CFCB" w14:textId="77777777" w:rsidTr="00E731AA">
        <w:trPr>
          <w:trHeight w:val="620"/>
        </w:trPr>
        <w:tc>
          <w:tcPr>
            <w:tcW w:w="2065" w:type="dxa"/>
          </w:tcPr>
          <w:p w14:paraId="443FA30C"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color w:val="FF0000"/>
                <w:sz w:val="26"/>
                <w:szCs w:val="26"/>
              </w:rPr>
              <w:lastRenderedPageBreak/>
              <w:t>Viết đặc tả</w:t>
            </w:r>
          </w:p>
        </w:tc>
        <w:tc>
          <w:tcPr>
            <w:tcW w:w="2070" w:type="dxa"/>
          </w:tcPr>
          <w:p w14:paraId="585EDAA6"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color w:val="FF0000"/>
                <w:sz w:val="26"/>
                <w:szCs w:val="26"/>
              </w:rPr>
              <w:t xml:space="preserve">Phạm Xuân Vinh </w:t>
            </w:r>
            <w:r w:rsidRPr="00E06976">
              <w:rPr>
                <w:rFonts w:ascii="Times New Roman" w:hAnsi="Times New Roman" w:cs="Times New Roman"/>
                <w:color w:val="000000" w:themeColor="text1"/>
                <w:sz w:val="26"/>
                <w:szCs w:val="26"/>
              </w:rPr>
              <w:t>(Hứa Văn Tuấn Anh)</w:t>
            </w:r>
          </w:p>
        </w:tc>
        <w:tc>
          <w:tcPr>
            <w:tcW w:w="1980" w:type="dxa"/>
          </w:tcPr>
          <w:p w14:paraId="49F70399"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color w:val="FF0000"/>
                <w:sz w:val="26"/>
                <w:szCs w:val="26"/>
              </w:rPr>
              <w:t>22-03-2021</w:t>
            </w:r>
          </w:p>
        </w:tc>
        <w:tc>
          <w:tcPr>
            <w:tcW w:w="2070" w:type="dxa"/>
          </w:tcPr>
          <w:p w14:paraId="2451D0A3"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color w:val="FF0000"/>
                <w:sz w:val="26"/>
                <w:szCs w:val="26"/>
              </w:rPr>
              <w:t>25-04-2021</w:t>
            </w:r>
          </w:p>
        </w:tc>
        <w:tc>
          <w:tcPr>
            <w:tcW w:w="2070" w:type="dxa"/>
          </w:tcPr>
          <w:p w14:paraId="71BDBEB3"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color w:val="FF0000"/>
                <w:sz w:val="26"/>
                <w:szCs w:val="26"/>
              </w:rPr>
              <w:t>80%</w:t>
            </w:r>
          </w:p>
        </w:tc>
      </w:tr>
      <w:tr w:rsidR="00AF1DE7" w:rsidRPr="00E06976" w14:paraId="065FDE75" w14:textId="77777777" w:rsidTr="00E731AA">
        <w:trPr>
          <w:trHeight w:val="620"/>
        </w:trPr>
        <w:tc>
          <w:tcPr>
            <w:tcW w:w="2065" w:type="dxa"/>
          </w:tcPr>
          <w:p w14:paraId="05B54E7B"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Quản lý phòng tập</w:t>
            </w:r>
          </w:p>
        </w:tc>
        <w:tc>
          <w:tcPr>
            <w:tcW w:w="2070" w:type="dxa"/>
          </w:tcPr>
          <w:p w14:paraId="17906CD9"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Phạm Xuân Vinh (Trương Nguyễn Tuấn Nam)</w:t>
            </w:r>
          </w:p>
        </w:tc>
        <w:tc>
          <w:tcPr>
            <w:tcW w:w="1980" w:type="dxa"/>
          </w:tcPr>
          <w:p w14:paraId="1AAC8219"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07-04-2021</w:t>
            </w:r>
          </w:p>
        </w:tc>
        <w:tc>
          <w:tcPr>
            <w:tcW w:w="2070" w:type="dxa"/>
          </w:tcPr>
          <w:p w14:paraId="6707B493"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N/A</w:t>
            </w:r>
          </w:p>
        </w:tc>
        <w:tc>
          <w:tcPr>
            <w:tcW w:w="2070" w:type="dxa"/>
          </w:tcPr>
          <w:p w14:paraId="2DA74DC9"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color w:val="FF0000"/>
                <w:sz w:val="26"/>
                <w:szCs w:val="26"/>
              </w:rPr>
              <w:t>N/A</w:t>
            </w:r>
          </w:p>
        </w:tc>
      </w:tr>
      <w:tr w:rsidR="00AF1DE7" w:rsidRPr="00E06976" w14:paraId="3495F55F" w14:textId="77777777" w:rsidTr="00E731AA">
        <w:trPr>
          <w:trHeight w:val="620"/>
        </w:trPr>
        <w:tc>
          <w:tcPr>
            <w:tcW w:w="2065" w:type="dxa"/>
          </w:tcPr>
          <w:p w14:paraId="26E5D817"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Quản lý chấm công</w:t>
            </w:r>
          </w:p>
        </w:tc>
        <w:tc>
          <w:tcPr>
            <w:tcW w:w="2070" w:type="dxa"/>
          </w:tcPr>
          <w:p w14:paraId="5A9FBCED"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Kim Thiên – Tuấn Anh</w:t>
            </w:r>
          </w:p>
        </w:tc>
        <w:tc>
          <w:tcPr>
            <w:tcW w:w="1980" w:type="dxa"/>
          </w:tcPr>
          <w:p w14:paraId="3D1FB062"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15-06-2021</w:t>
            </w:r>
          </w:p>
        </w:tc>
        <w:tc>
          <w:tcPr>
            <w:tcW w:w="2070" w:type="dxa"/>
          </w:tcPr>
          <w:p w14:paraId="03BE62BE"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20-06-2021</w:t>
            </w:r>
          </w:p>
          <w:p w14:paraId="39DEBCE9" w14:textId="77777777" w:rsidR="00AF1DE7" w:rsidRPr="00E06976" w:rsidRDefault="00AF1DE7" w:rsidP="00C71CE3">
            <w:pPr>
              <w:spacing w:line="360" w:lineRule="auto"/>
              <w:jc w:val="center"/>
              <w:rPr>
                <w:rFonts w:ascii="Times New Roman" w:hAnsi="Times New Roman" w:cs="Times New Roman"/>
                <w:color w:val="FF0000"/>
                <w:sz w:val="26"/>
                <w:szCs w:val="26"/>
              </w:rPr>
            </w:pPr>
          </w:p>
        </w:tc>
        <w:tc>
          <w:tcPr>
            <w:tcW w:w="2070" w:type="dxa"/>
          </w:tcPr>
          <w:p w14:paraId="3101FEBA"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100%</w:t>
            </w:r>
          </w:p>
        </w:tc>
      </w:tr>
      <w:tr w:rsidR="00AF1DE7" w:rsidRPr="00E06976" w14:paraId="35FBDBB1" w14:textId="77777777" w:rsidTr="00E731AA">
        <w:trPr>
          <w:trHeight w:val="620"/>
        </w:trPr>
        <w:tc>
          <w:tcPr>
            <w:tcW w:w="2065" w:type="dxa"/>
          </w:tcPr>
          <w:p w14:paraId="77F30225"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Quản lý gia hạn thẻ, thu phí, đăng ký mới</w:t>
            </w:r>
          </w:p>
        </w:tc>
        <w:tc>
          <w:tcPr>
            <w:tcW w:w="2070" w:type="dxa"/>
          </w:tcPr>
          <w:p w14:paraId="40A62DF7"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Phan Duy Đức</w:t>
            </w:r>
          </w:p>
        </w:tc>
        <w:tc>
          <w:tcPr>
            <w:tcW w:w="1980" w:type="dxa"/>
          </w:tcPr>
          <w:p w14:paraId="423E458E"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15-06-2021</w:t>
            </w:r>
          </w:p>
        </w:tc>
        <w:tc>
          <w:tcPr>
            <w:tcW w:w="2070" w:type="dxa"/>
          </w:tcPr>
          <w:p w14:paraId="69FF36D8"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20-06-2021</w:t>
            </w:r>
          </w:p>
          <w:p w14:paraId="7EE7E9A3" w14:textId="77777777" w:rsidR="00AF1DE7" w:rsidRPr="00E06976" w:rsidRDefault="00AF1DE7" w:rsidP="00C71CE3">
            <w:pPr>
              <w:spacing w:line="360" w:lineRule="auto"/>
              <w:jc w:val="center"/>
              <w:rPr>
                <w:rFonts w:ascii="Times New Roman" w:hAnsi="Times New Roman" w:cs="Times New Roman"/>
                <w:color w:val="FF0000"/>
                <w:sz w:val="26"/>
                <w:szCs w:val="26"/>
              </w:rPr>
            </w:pPr>
          </w:p>
        </w:tc>
        <w:tc>
          <w:tcPr>
            <w:tcW w:w="2070" w:type="dxa"/>
          </w:tcPr>
          <w:p w14:paraId="21FB0502"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100%</w:t>
            </w:r>
          </w:p>
        </w:tc>
      </w:tr>
      <w:tr w:rsidR="00AF1DE7" w:rsidRPr="00E06976" w14:paraId="77B9F3E7" w14:textId="77777777" w:rsidTr="00E731AA">
        <w:trPr>
          <w:trHeight w:val="620"/>
        </w:trPr>
        <w:tc>
          <w:tcPr>
            <w:tcW w:w="2065" w:type="dxa"/>
          </w:tcPr>
          <w:p w14:paraId="1A27F776"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Quản lý phản hồi của khách hàng về phòng tập</w:t>
            </w:r>
          </w:p>
        </w:tc>
        <w:tc>
          <w:tcPr>
            <w:tcW w:w="2070" w:type="dxa"/>
          </w:tcPr>
          <w:p w14:paraId="0A4D1B66"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Tuấn Nam – Tuấn Anh</w:t>
            </w:r>
          </w:p>
        </w:tc>
        <w:tc>
          <w:tcPr>
            <w:tcW w:w="1980" w:type="dxa"/>
          </w:tcPr>
          <w:p w14:paraId="4B20CE01"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15-06-2021</w:t>
            </w:r>
          </w:p>
        </w:tc>
        <w:tc>
          <w:tcPr>
            <w:tcW w:w="2070" w:type="dxa"/>
          </w:tcPr>
          <w:p w14:paraId="448BCDCF"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20-06-2021</w:t>
            </w:r>
          </w:p>
          <w:p w14:paraId="4263690C" w14:textId="77777777" w:rsidR="00AF1DE7" w:rsidRPr="00E06976" w:rsidRDefault="00AF1DE7" w:rsidP="00C71CE3">
            <w:pPr>
              <w:spacing w:line="360" w:lineRule="auto"/>
              <w:jc w:val="center"/>
              <w:rPr>
                <w:rFonts w:ascii="Times New Roman" w:hAnsi="Times New Roman" w:cs="Times New Roman"/>
                <w:color w:val="FF0000"/>
                <w:sz w:val="26"/>
                <w:szCs w:val="26"/>
              </w:rPr>
            </w:pPr>
          </w:p>
        </w:tc>
        <w:tc>
          <w:tcPr>
            <w:tcW w:w="2070" w:type="dxa"/>
          </w:tcPr>
          <w:p w14:paraId="7AC1CBF2" w14:textId="77777777" w:rsidR="00AF1DE7" w:rsidRPr="00E06976" w:rsidRDefault="00AF1DE7" w:rsidP="00C71CE3">
            <w:pPr>
              <w:spacing w:line="360" w:lineRule="auto"/>
              <w:jc w:val="center"/>
              <w:rPr>
                <w:rFonts w:ascii="Times New Roman" w:hAnsi="Times New Roman" w:cs="Times New Roman"/>
                <w:color w:val="FF0000"/>
                <w:sz w:val="26"/>
                <w:szCs w:val="26"/>
              </w:rPr>
            </w:pPr>
            <w:r w:rsidRPr="00E06976">
              <w:rPr>
                <w:rFonts w:ascii="Times New Roman" w:hAnsi="Times New Roman" w:cs="Times New Roman"/>
                <w:sz w:val="26"/>
                <w:szCs w:val="26"/>
              </w:rPr>
              <w:t>0%</w:t>
            </w:r>
          </w:p>
        </w:tc>
      </w:tr>
      <w:tr w:rsidR="00AF1DE7" w:rsidRPr="00E06976" w14:paraId="73482E30" w14:textId="77777777" w:rsidTr="00E731AA">
        <w:trPr>
          <w:trHeight w:val="620"/>
        </w:trPr>
        <w:tc>
          <w:tcPr>
            <w:tcW w:w="2065" w:type="dxa"/>
          </w:tcPr>
          <w:p w14:paraId="33CEE1D3"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Xóa hội viên đã nghỉ sau 5 năm</w:t>
            </w:r>
          </w:p>
        </w:tc>
        <w:tc>
          <w:tcPr>
            <w:tcW w:w="2070" w:type="dxa"/>
          </w:tcPr>
          <w:p w14:paraId="22BA2DB3"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Kim Thiên – Tuấn Anh</w:t>
            </w:r>
          </w:p>
        </w:tc>
        <w:tc>
          <w:tcPr>
            <w:tcW w:w="1980" w:type="dxa"/>
          </w:tcPr>
          <w:p w14:paraId="5B7801E5"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21-06-2021</w:t>
            </w:r>
          </w:p>
        </w:tc>
        <w:tc>
          <w:tcPr>
            <w:tcW w:w="2070" w:type="dxa"/>
          </w:tcPr>
          <w:p w14:paraId="25ED8E2D"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23-06-2021</w:t>
            </w:r>
          </w:p>
        </w:tc>
        <w:tc>
          <w:tcPr>
            <w:tcW w:w="2070" w:type="dxa"/>
          </w:tcPr>
          <w:p w14:paraId="257421FA" w14:textId="77777777" w:rsidR="00AF1DE7" w:rsidRPr="00E06976" w:rsidRDefault="00AF1DE7" w:rsidP="00C71CE3">
            <w:pPr>
              <w:spacing w:line="360" w:lineRule="auto"/>
              <w:jc w:val="center"/>
              <w:rPr>
                <w:rFonts w:ascii="Times New Roman" w:hAnsi="Times New Roman" w:cs="Times New Roman"/>
                <w:sz w:val="26"/>
                <w:szCs w:val="26"/>
              </w:rPr>
            </w:pPr>
            <w:r w:rsidRPr="00E06976">
              <w:rPr>
                <w:rFonts w:ascii="Times New Roman" w:hAnsi="Times New Roman" w:cs="Times New Roman"/>
                <w:sz w:val="26"/>
                <w:szCs w:val="26"/>
              </w:rPr>
              <w:t>0%</w:t>
            </w:r>
          </w:p>
        </w:tc>
      </w:tr>
    </w:tbl>
    <w:p w14:paraId="3E312F22" w14:textId="77777777" w:rsidR="00AF1DE7" w:rsidRPr="00240B2B" w:rsidRDefault="00AF1DE7" w:rsidP="00AF1DE7">
      <w:pPr>
        <w:pStyle w:val="ListParagraph"/>
        <w:rPr>
          <w:lang w:val="vi-VN"/>
        </w:rPr>
      </w:pPr>
    </w:p>
    <w:p w14:paraId="7BA63F7C" w14:textId="77777777" w:rsidR="00E06976" w:rsidRDefault="00E06976">
      <w:pPr>
        <w:rPr>
          <w:rFonts w:asciiTheme="majorHAnsi" w:eastAsiaTheme="majorEastAsia" w:hAnsiTheme="majorHAnsi" w:cstheme="majorBidi"/>
          <w:color w:val="2F5496" w:themeColor="accent1" w:themeShade="BF"/>
          <w:sz w:val="32"/>
          <w:szCs w:val="32"/>
          <w:lang w:val="vi-VN"/>
        </w:rPr>
      </w:pPr>
      <w:r>
        <w:rPr>
          <w:lang w:val="vi-VN"/>
        </w:rPr>
        <w:br w:type="page"/>
      </w:r>
    </w:p>
    <w:p w14:paraId="193E5ABC" w14:textId="53CE350B" w:rsidR="00653BBE" w:rsidRPr="00E06976" w:rsidRDefault="00C71CE3" w:rsidP="00C71CE3">
      <w:pPr>
        <w:pStyle w:val="Heading1"/>
        <w:spacing w:before="0" w:line="360" w:lineRule="auto"/>
        <w:jc w:val="center"/>
        <w:rPr>
          <w:rFonts w:ascii="Times New Roman" w:hAnsi="Times New Roman" w:cs="Times New Roman"/>
          <w:b/>
          <w:bCs/>
          <w:color w:val="auto"/>
          <w:lang w:val="vi-VN"/>
        </w:rPr>
      </w:pPr>
      <w:bookmarkStart w:id="3" w:name="_Toc76667287"/>
      <w:r w:rsidRPr="00E06976">
        <w:rPr>
          <w:rFonts w:ascii="Times New Roman" w:hAnsi="Times New Roman" w:cs="Times New Roman"/>
          <w:b/>
          <w:bCs/>
          <w:color w:val="auto"/>
          <w:lang w:val="vi-VN"/>
        </w:rPr>
        <w:lastRenderedPageBreak/>
        <w:t>CHƯƠNG 1: HIỆN TRẠNG</w:t>
      </w:r>
      <w:bookmarkEnd w:id="3"/>
    </w:p>
    <w:p w14:paraId="19A22939" w14:textId="16B25CC6" w:rsidR="00653BBE" w:rsidRPr="00C71CE3" w:rsidRDefault="00653BBE" w:rsidP="00C71CE3">
      <w:pPr>
        <w:pStyle w:val="Heading2"/>
        <w:numPr>
          <w:ilvl w:val="0"/>
          <w:numId w:val="6"/>
        </w:numPr>
        <w:spacing w:before="0" w:line="360" w:lineRule="auto"/>
        <w:jc w:val="both"/>
        <w:rPr>
          <w:rFonts w:ascii="Times New Roman" w:hAnsi="Times New Roman" w:cs="Times New Roman"/>
          <w:b/>
          <w:bCs/>
          <w:color w:val="000000" w:themeColor="text1"/>
          <w:lang w:val="vi-VN"/>
        </w:rPr>
      </w:pPr>
      <w:bookmarkStart w:id="4" w:name="_Toc76667288"/>
      <w:r w:rsidRPr="00C71CE3">
        <w:rPr>
          <w:rFonts w:ascii="Times New Roman" w:hAnsi="Times New Roman" w:cs="Times New Roman"/>
          <w:b/>
          <w:bCs/>
          <w:color w:val="000000" w:themeColor="text1"/>
          <w:lang w:val="vi-VN"/>
        </w:rPr>
        <w:t>Hiện trạng tổ chức</w:t>
      </w:r>
      <w:bookmarkEnd w:id="4"/>
    </w:p>
    <w:p w14:paraId="08688FFC" w14:textId="0DDA28D4" w:rsidR="006210A1" w:rsidRPr="00E06976" w:rsidRDefault="006210A1" w:rsidP="00C71CE3">
      <w:pPr>
        <w:pStyle w:val="ListParagraph"/>
        <w:numPr>
          <w:ilvl w:val="1"/>
          <w:numId w:val="6"/>
        </w:numPr>
        <w:spacing w:after="0" w:line="360" w:lineRule="auto"/>
        <w:ind w:left="45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Phòng Gym được xây dựng và điều hành bởi 1 cá nhân duy nhất, với các bộ phận và nhân viên làm việc theo hợp đồng của cá nhân đó giúp quản lý phòng gym được hiệu quả hơn.</w:t>
      </w:r>
    </w:p>
    <w:p w14:paraId="63C577E3" w14:textId="651AE3C1" w:rsidR="006210A1" w:rsidRPr="00C71CE3" w:rsidRDefault="006210A1" w:rsidP="00C71CE3">
      <w:pPr>
        <w:pStyle w:val="ListParagraph"/>
        <w:numPr>
          <w:ilvl w:val="1"/>
          <w:numId w:val="6"/>
        </w:numPr>
        <w:spacing w:after="0" w:line="360" w:lineRule="auto"/>
        <w:ind w:left="450"/>
        <w:jc w:val="both"/>
        <w:rPr>
          <w:rFonts w:ascii="Times New Roman" w:hAnsi="Times New Roman" w:cs="Times New Roman"/>
          <w:sz w:val="26"/>
          <w:szCs w:val="26"/>
          <w:lang w:val="vi-VN"/>
        </w:rPr>
      </w:pPr>
      <w:r w:rsidRPr="00C71CE3">
        <w:rPr>
          <w:rFonts w:ascii="Times New Roman" w:hAnsi="Times New Roman" w:cs="Times New Roman"/>
          <w:sz w:val="26"/>
          <w:szCs w:val="26"/>
          <w:lang w:val="vi-VN"/>
        </w:rPr>
        <w:t>Phòng gym được chia làm 4 tầng (bao gồm tầng trệt):</w:t>
      </w:r>
    </w:p>
    <w:p w14:paraId="4362C281" w14:textId="07E10C9F" w:rsidR="006210A1" w:rsidRPr="00E06976" w:rsidRDefault="006210A1" w:rsidP="00C71CE3">
      <w:pPr>
        <w:pStyle w:val="ListParagraph"/>
        <w:numPr>
          <w:ilvl w:val="0"/>
          <w:numId w:val="7"/>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Tầng trệt: Bãi giữ xe, Nhà kho lưu trữ hàng hóa</w:t>
      </w:r>
      <w:r w:rsidR="00C71CE3">
        <w:rPr>
          <w:rFonts w:ascii="Times New Roman" w:hAnsi="Times New Roman" w:cs="Times New Roman"/>
          <w:sz w:val="26"/>
          <w:szCs w:val="26"/>
        </w:rPr>
        <w:t>.</w:t>
      </w:r>
    </w:p>
    <w:p w14:paraId="3ECCABDA" w14:textId="5FADD4DA" w:rsidR="006210A1" w:rsidRPr="00E06976" w:rsidRDefault="006210A1" w:rsidP="00C71CE3">
      <w:pPr>
        <w:pStyle w:val="ListParagraph"/>
        <w:numPr>
          <w:ilvl w:val="0"/>
          <w:numId w:val="7"/>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Tầng 1: Khu vực tiếp tân, quẹt thẻ chấm công và khu vực tập tạ</w:t>
      </w:r>
      <w:r w:rsidR="00C71CE3">
        <w:rPr>
          <w:rFonts w:ascii="Times New Roman" w:hAnsi="Times New Roman" w:cs="Times New Roman"/>
          <w:sz w:val="26"/>
          <w:szCs w:val="26"/>
        </w:rPr>
        <w:t>.</w:t>
      </w:r>
    </w:p>
    <w:p w14:paraId="4CE98DA1" w14:textId="2ACB85AA" w:rsidR="006210A1" w:rsidRPr="00E06976" w:rsidRDefault="006210A1" w:rsidP="00C71CE3">
      <w:pPr>
        <w:pStyle w:val="ListParagraph"/>
        <w:numPr>
          <w:ilvl w:val="0"/>
          <w:numId w:val="7"/>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Tầng 2: Khu vực tạ máy, nhà vệ sinh</w:t>
      </w:r>
      <w:r w:rsidR="00C71CE3">
        <w:rPr>
          <w:rFonts w:ascii="Times New Roman" w:hAnsi="Times New Roman" w:cs="Times New Roman"/>
          <w:sz w:val="26"/>
          <w:szCs w:val="26"/>
        </w:rPr>
        <w:t>.</w:t>
      </w:r>
    </w:p>
    <w:p w14:paraId="250CA28B" w14:textId="47FBF271" w:rsidR="006210A1" w:rsidRPr="00E06976" w:rsidRDefault="006210A1" w:rsidP="00C71CE3">
      <w:pPr>
        <w:pStyle w:val="ListParagraph"/>
        <w:numPr>
          <w:ilvl w:val="0"/>
          <w:numId w:val="7"/>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Tầng 3: Phòng yoga khu vực nghỉ ngơi</w:t>
      </w:r>
      <w:r w:rsidR="00C71CE3">
        <w:rPr>
          <w:rFonts w:ascii="Times New Roman" w:hAnsi="Times New Roman" w:cs="Times New Roman"/>
          <w:sz w:val="26"/>
          <w:szCs w:val="26"/>
        </w:rPr>
        <w:t>.</w:t>
      </w:r>
    </w:p>
    <w:p w14:paraId="2D291FE8" w14:textId="3BF962B0" w:rsidR="006210A1" w:rsidRPr="00C71CE3" w:rsidRDefault="006210A1" w:rsidP="00C71CE3">
      <w:pPr>
        <w:pStyle w:val="ListParagraph"/>
        <w:numPr>
          <w:ilvl w:val="1"/>
          <w:numId w:val="6"/>
        </w:numPr>
        <w:spacing w:after="0" w:line="360" w:lineRule="auto"/>
        <w:ind w:left="450"/>
        <w:jc w:val="both"/>
        <w:rPr>
          <w:rFonts w:ascii="Times New Roman" w:hAnsi="Times New Roman" w:cs="Times New Roman"/>
          <w:sz w:val="26"/>
          <w:szCs w:val="26"/>
          <w:lang w:val="vi-VN"/>
        </w:rPr>
      </w:pPr>
      <w:r w:rsidRPr="00C71CE3">
        <w:rPr>
          <w:rFonts w:ascii="Times New Roman" w:hAnsi="Times New Roman" w:cs="Times New Roman"/>
          <w:sz w:val="26"/>
          <w:szCs w:val="26"/>
          <w:lang w:val="vi-VN"/>
        </w:rPr>
        <w:t>Hệ thống quản lý và điều hành phòng gym được phân chia như sau:</w:t>
      </w:r>
    </w:p>
    <w:p w14:paraId="5E5DCC88" w14:textId="1BF9D8FC" w:rsidR="006210A1" w:rsidRPr="00E06976" w:rsidRDefault="006210A1" w:rsidP="00C71CE3">
      <w:pPr>
        <w:pStyle w:val="ListParagraph"/>
        <w:numPr>
          <w:ilvl w:val="0"/>
          <w:numId w:val="9"/>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Quản lý: Điều hành chính của phòng gym có quyền truy cập dữ liệu cao nhất</w:t>
      </w:r>
      <w:r w:rsidR="00C71CE3">
        <w:rPr>
          <w:rFonts w:ascii="Times New Roman" w:hAnsi="Times New Roman" w:cs="Times New Roman"/>
          <w:sz w:val="26"/>
          <w:szCs w:val="26"/>
        </w:rPr>
        <w:t>.</w:t>
      </w:r>
    </w:p>
    <w:p w14:paraId="66F12536" w14:textId="5B0605E0" w:rsidR="006210A1" w:rsidRPr="00E06976" w:rsidRDefault="006210A1" w:rsidP="00C71CE3">
      <w:pPr>
        <w:pStyle w:val="ListParagraph"/>
        <w:numPr>
          <w:ilvl w:val="0"/>
          <w:numId w:val="9"/>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Tiếp tân: Thực hiện các công việc ở quẩy tiếp tân, thu </w:t>
      </w:r>
      <w:r w:rsidR="00A904B3" w:rsidRPr="00E06976">
        <w:rPr>
          <w:rFonts w:ascii="Times New Roman" w:hAnsi="Times New Roman" w:cs="Times New Roman"/>
          <w:sz w:val="26"/>
          <w:szCs w:val="26"/>
          <w:lang w:val="vi-VN"/>
        </w:rPr>
        <w:t>tiền,</w:t>
      </w:r>
      <w:r w:rsidRPr="00E06976">
        <w:rPr>
          <w:rFonts w:ascii="Times New Roman" w:hAnsi="Times New Roman" w:cs="Times New Roman"/>
          <w:sz w:val="26"/>
          <w:szCs w:val="26"/>
          <w:lang w:val="vi-VN"/>
        </w:rPr>
        <w:t xml:space="preserve"> tính </w:t>
      </w:r>
      <w:r w:rsidR="00A904B3" w:rsidRPr="00E06976">
        <w:rPr>
          <w:rFonts w:ascii="Times New Roman" w:hAnsi="Times New Roman" w:cs="Times New Roman"/>
          <w:sz w:val="26"/>
          <w:szCs w:val="26"/>
          <w:lang w:val="vi-VN"/>
        </w:rPr>
        <w:t>tiền, tiếp nhận và đăng ký các hội viên mới của phòng gym quyền truy cập sẽ giới hạn trong các công việc của Tiếp tân</w:t>
      </w:r>
      <w:r w:rsidR="00C71CE3">
        <w:rPr>
          <w:rFonts w:ascii="Times New Roman" w:hAnsi="Times New Roman" w:cs="Times New Roman"/>
          <w:sz w:val="26"/>
          <w:szCs w:val="26"/>
        </w:rPr>
        <w:t>.</w:t>
      </w:r>
    </w:p>
    <w:p w14:paraId="3B680906" w14:textId="2CB87424" w:rsidR="00A904B3" w:rsidRPr="00E06976" w:rsidRDefault="00A904B3" w:rsidP="00C71CE3">
      <w:pPr>
        <w:pStyle w:val="ListParagraph"/>
        <w:numPr>
          <w:ilvl w:val="0"/>
          <w:numId w:val="9"/>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PT: nhân viên PT trợ giúp các hội viên trong quá trình tập luyện tại phòng gym sử dụng ứng dụng để điểm danh chấm công</w:t>
      </w:r>
      <w:r w:rsidR="00C71CE3">
        <w:rPr>
          <w:rFonts w:ascii="Times New Roman" w:hAnsi="Times New Roman" w:cs="Times New Roman"/>
          <w:sz w:val="26"/>
          <w:szCs w:val="26"/>
        </w:rPr>
        <w:t>.</w:t>
      </w:r>
    </w:p>
    <w:p w14:paraId="76708959" w14:textId="3B4C5C06" w:rsidR="00A904B3" w:rsidRPr="00E06976" w:rsidRDefault="00A904B3" w:rsidP="00C71CE3">
      <w:pPr>
        <w:pStyle w:val="ListParagraph"/>
        <w:numPr>
          <w:ilvl w:val="0"/>
          <w:numId w:val="9"/>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Lao công: dọn dẹp phòng gym sử dụng ứng dụng để chấm công</w:t>
      </w:r>
      <w:r w:rsidR="00C71CE3">
        <w:rPr>
          <w:rFonts w:ascii="Times New Roman" w:hAnsi="Times New Roman" w:cs="Times New Roman"/>
          <w:sz w:val="26"/>
          <w:szCs w:val="26"/>
        </w:rPr>
        <w:t>.</w:t>
      </w:r>
    </w:p>
    <w:p w14:paraId="6107BA95" w14:textId="77777777" w:rsidR="006210A1" w:rsidRPr="006210A1" w:rsidRDefault="006210A1" w:rsidP="00C71CE3">
      <w:pPr>
        <w:pStyle w:val="ListParagraph"/>
        <w:spacing w:after="0" w:line="360" w:lineRule="auto"/>
        <w:jc w:val="both"/>
        <w:rPr>
          <w:lang w:val="vi-VN"/>
        </w:rPr>
      </w:pPr>
    </w:p>
    <w:p w14:paraId="6B1AC2B6" w14:textId="3E93177A" w:rsidR="00653BBE" w:rsidRPr="00E06976" w:rsidRDefault="00653BBE" w:rsidP="00C71CE3">
      <w:pPr>
        <w:pStyle w:val="Heading2"/>
        <w:numPr>
          <w:ilvl w:val="0"/>
          <w:numId w:val="6"/>
        </w:numPr>
        <w:spacing w:before="0" w:line="360" w:lineRule="auto"/>
        <w:jc w:val="both"/>
        <w:rPr>
          <w:rFonts w:ascii="Times New Roman" w:hAnsi="Times New Roman" w:cs="Times New Roman"/>
          <w:b/>
          <w:bCs/>
          <w:color w:val="auto"/>
          <w:lang w:val="vi-VN"/>
        </w:rPr>
      </w:pPr>
      <w:bookmarkStart w:id="5" w:name="_Toc76667289"/>
      <w:r w:rsidRPr="00E06976">
        <w:rPr>
          <w:rFonts w:ascii="Times New Roman" w:hAnsi="Times New Roman" w:cs="Times New Roman"/>
          <w:b/>
          <w:bCs/>
          <w:color w:val="auto"/>
          <w:lang w:val="vi-VN"/>
        </w:rPr>
        <w:t>Hiện trạng nghiệp vụ (chức năng &amp; phi chức năng)</w:t>
      </w:r>
      <w:bookmarkEnd w:id="5"/>
    </w:p>
    <w:p w14:paraId="146AEA50" w14:textId="7F3D05A1" w:rsidR="00A904B3" w:rsidRPr="00C71CE3" w:rsidRDefault="00A904B3" w:rsidP="00C71CE3">
      <w:pPr>
        <w:pStyle w:val="ListParagraph"/>
        <w:numPr>
          <w:ilvl w:val="1"/>
          <w:numId w:val="6"/>
        </w:numPr>
        <w:spacing w:after="0" w:line="360" w:lineRule="auto"/>
        <w:ind w:left="450"/>
        <w:jc w:val="both"/>
        <w:rPr>
          <w:rFonts w:ascii="Times New Roman" w:hAnsi="Times New Roman" w:cs="Times New Roman"/>
          <w:sz w:val="26"/>
          <w:szCs w:val="26"/>
          <w:lang w:val="vi-VN"/>
        </w:rPr>
      </w:pPr>
      <w:r w:rsidRPr="00C71CE3">
        <w:rPr>
          <w:rFonts w:ascii="Times New Roman" w:hAnsi="Times New Roman" w:cs="Times New Roman"/>
          <w:sz w:val="26"/>
          <w:szCs w:val="26"/>
          <w:lang w:val="vi-VN"/>
        </w:rPr>
        <w:t>Quản lý phòng tập</w:t>
      </w:r>
    </w:p>
    <w:p w14:paraId="4117031A" w14:textId="2A0A94BA" w:rsidR="00AF5F2A" w:rsidRPr="00C71CE3" w:rsidRDefault="00AF5F2A" w:rsidP="00C71CE3">
      <w:pPr>
        <w:pStyle w:val="ListParagraph"/>
        <w:spacing w:after="0" w:line="360" w:lineRule="auto"/>
        <w:ind w:left="0"/>
        <w:jc w:val="both"/>
        <w:rPr>
          <w:rFonts w:ascii="Times New Roman" w:hAnsi="Times New Roman" w:cs="Times New Roman"/>
          <w:sz w:val="26"/>
          <w:szCs w:val="26"/>
        </w:rPr>
      </w:pPr>
      <w:r w:rsidRPr="00E06976">
        <w:rPr>
          <w:rFonts w:ascii="Times New Roman" w:hAnsi="Times New Roman" w:cs="Times New Roman"/>
          <w:sz w:val="26"/>
          <w:szCs w:val="26"/>
          <w:lang w:val="vi-VN"/>
        </w:rPr>
        <w:t>Quản lý các thiết bị trong phòng tập</w:t>
      </w:r>
      <w:r w:rsidR="00C71CE3">
        <w:rPr>
          <w:rFonts w:ascii="Times New Roman" w:hAnsi="Times New Roman" w:cs="Times New Roman"/>
          <w:sz w:val="26"/>
          <w:szCs w:val="26"/>
        </w:rPr>
        <w:t>.</w:t>
      </w:r>
    </w:p>
    <w:p w14:paraId="530782C6" w14:textId="68511478" w:rsidR="00A904B3" w:rsidRPr="00C71CE3" w:rsidRDefault="00A904B3" w:rsidP="00C71CE3">
      <w:pPr>
        <w:pStyle w:val="ListParagraph"/>
        <w:numPr>
          <w:ilvl w:val="1"/>
          <w:numId w:val="6"/>
        </w:numPr>
        <w:spacing w:after="0" w:line="360" w:lineRule="auto"/>
        <w:ind w:left="450"/>
        <w:jc w:val="both"/>
        <w:rPr>
          <w:rFonts w:ascii="Times New Roman" w:hAnsi="Times New Roman" w:cs="Times New Roman"/>
          <w:sz w:val="26"/>
          <w:szCs w:val="26"/>
          <w:lang w:val="vi-VN"/>
        </w:rPr>
      </w:pPr>
      <w:r w:rsidRPr="00C71CE3">
        <w:rPr>
          <w:rFonts w:ascii="Times New Roman" w:hAnsi="Times New Roman" w:cs="Times New Roman"/>
          <w:sz w:val="26"/>
          <w:szCs w:val="26"/>
          <w:lang w:val="vi-VN"/>
        </w:rPr>
        <w:t xml:space="preserve">Quản lý nhân viên </w:t>
      </w:r>
    </w:p>
    <w:p w14:paraId="35EA250E" w14:textId="0B5AA58D" w:rsidR="00AF5F2A" w:rsidRPr="00C71CE3" w:rsidRDefault="00AF5F2A" w:rsidP="00C71CE3">
      <w:pPr>
        <w:pStyle w:val="ListParagraph"/>
        <w:spacing w:after="0" w:line="360" w:lineRule="auto"/>
        <w:ind w:left="0"/>
        <w:jc w:val="both"/>
        <w:rPr>
          <w:rFonts w:ascii="Times New Roman" w:hAnsi="Times New Roman" w:cs="Times New Roman"/>
          <w:sz w:val="26"/>
          <w:szCs w:val="26"/>
        </w:rPr>
      </w:pPr>
      <w:r w:rsidRPr="00E06976">
        <w:rPr>
          <w:rFonts w:ascii="Times New Roman" w:hAnsi="Times New Roman" w:cs="Times New Roman"/>
          <w:sz w:val="26"/>
          <w:szCs w:val="26"/>
          <w:lang w:val="vi-VN"/>
        </w:rPr>
        <w:t>Quản lý chấm công ngày giờ ra vào của các nhân viên, tài khoản đăng nhập cho từng nhân viên, giới hạn các mức độ truy cập của từng người tuy theo chức vụ của người đó (ví dụ Tiếp tân có thể truy cập vào chức năng thêm hội viên nhưng ko truy cập được vào danh sách hội viên,...)</w:t>
      </w:r>
      <w:r w:rsidR="00C71CE3">
        <w:rPr>
          <w:rFonts w:ascii="Times New Roman" w:hAnsi="Times New Roman" w:cs="Times New Roman"/>
          <w:sz w:val="26"/>
          <w:szCs w:val="26"/>
        </w:rPr>
        <w:t>.</w:t>
      </w:r>
    </w:p>
    <w:p w14:paraId="23C2C91E" w14:textId="774AD471" w:rsidR="00A904B3" w:rsidRPr="00C71CE3" w:rsidRDefault="00A904B3" w:rsidP="00C71CE3">
      <w:pPr>
        <w:pStyle w:val="ListParagraph"/>
        <w:numPr>
          <w:ilvl w:val="1"/>
          <w:numId w:val="6"/>
        </w:numPr>
        <w:spacing w:after="0" w:line="360" w:lineRule="auto"/>
        <w:ind w:left="450"/>
        <w:jc w:val="both"/>
        <w:rPr>
          <w:rFonts w:ascii="Times New Roman" w:hAnsi="Times New Roman" w:cs="Times New Roman"/>
          <w:sz w:val="26"/>
          <w:szCs w:val="26"/>
          <w:lang w:val="vi-VN"/>
        </w:rPr>
      </w:pPr>
      <w:r w:rsidRPr="00C71CE3">
        <w:rPr>
          <w:rFonts w:ascii="Times New Roman" w:hAnsi="Times New Roman" w:cs="Times New Roman"/>
          <w:sz w:val="26"/>
          <w:szCs w:val="26"/>
          <w:lang w:val="vi-VN"/>
        </w:rPr>
        <w:t>Quản lý hội viên</w:t>
      </w:r>
    </w:p>
    <w:p w14:paraId="3B849491" w14:textId="3659E7B5" w:rsidR="00AF5F2A" w:rsidRPr="00C71CE3" w:rsidRDefault="00AF5F2A" w:rsidP="00C71CE3">
      <w:pPr>
        <w:pStyle w:val="ListParagraph"/>
        <w:spacing w:line="360" w:lineRule="auto"/>
        <w:ind w:left="0"/>
        <w:jc w:val="both"/>
        <w:rPr>
          <w:rFonts w:ascii="Times New Roman" w:hAnsi="Times New Roman" w:cs="Times New Roman"/>
          <w:sz w:val="26"/>
          <w:szCs w:val="26"/>
        </w:rPr>
      </w:pPr>
      <w:r w:rsidRPr="00E06976">
        <w:rPr>
          <w:rFonts w:ascii="Times New Roman" w:hAnsi="Times New Roman" w:cs="Times New Roman"/>
          <w:sz w:val="26"/>
          <w:szCs w:val="26"/>
          <w:lang w:val="vi-VN"/>
        </w:rPr>
        <w:t xml:space="preserve">Quản lý thời gian đến và về của hội viên, các gói tập của hội viên đó từ đó tính được số tiền của hội viên đó cần phải đóng theo tháng hay theo </w:t>
      </w:r>
      <w:r w:rsidR="00AF1DE7" w:rsidRPr="00E06976">
        <w:rPr>
          <w:rFonts w:ascii="Times New Roman" w:hAnsi="Times New Roman" w:cs="Times New Roman"/>
          <w:sz w:val="26"/>
          <w:szCs w:val="26"/>
          <w:lang w:val="vi-VN"/>
        </w:rPr>
        <w:t>kỳ, các thông tin về thể trạng của hội viên như tuổi tác</w:t>
      </w:r>
      <w:r w:rsidR="00C71CE3">
        <w:rPr>
          <w:rFonts w:ascii="Times New Roman" w:hAnsi="Times New Roman" w:cs="Times New Roman"/>
          <w:sz w:val="26"/>
          <w:szCs w:val="26"/>
        </w:rPr>
        <w:t>.</w:t>
      </w:r>
    </w:p>
    <w:p w14:paraId="7FEDF780" w14:textId="1F454933" w:rsidR="00A904B3" w:rsidRPr="00C71CE3" w:rsidRDefault="00A904B3" w:rsidP="00C71CE3">
      <w:pPr>
        <w:pStyle w:val="ListParagraph"/>
        <w:numPr>
          <w:ilvl w:val="1"/>
          <w:numId w:val="6"/>
        </w:numPr>
        <w:spacing w:after="0" w:line="360" w:lineRule="auto"/>
        <w:ind w:left="450"/>
        <w:jc w:val="both"/>
        <w:rPr>
          <w:rFonts w:ascii="Times New Roman" w:hAnsi="Times New Roman" w:cs="Times New Roman"/>
          <w:sz w:val="26"/>
          <w:szCs w:val="26"/>
          <w:lang w:val="vi-VN"/>
        </w:rPr>
      </w:pPr>
      <w:r w:rsidRPr="00C71CE3">
        <w:rPr>
          <w:rFonts w:ascii="Times New Roman" w:hAnsi="Times New Roman" w:cs="Times New Roman"/>
          <w:sz w:val="26"/>
          <w:szCs w:val="26"/>
          <w:lang w:val="vi-VN"/>
        </w:rPr>
        <w:lastRenderedPageBreak/>
        <w:t>Quản lý báo cáo thông kê</w:t>
      </w:r>
    </w:p>
    <w:p w14:paraId="2CE4C813" w14:textId="6ACAEDF3" w:rsidR="00AF5F2A" w:rsidRDefault="00AF5F2A" w:rsidP="00C71CE3">
      <w:pPr>
        <w:pStyle w:val="ListParagraph"/>
        <w:spacing w:after="0" w:line="360" w:lineRule="auto"/>
        <w:ind w:left="360"/>
        <w:jc w:val="both"/>
        <w:rPr>
          <w:rFonts w:ascii="Times New Roman" w:hAnsi="Times New Roman" w:cs="Times New Roman"/>
          <w:sz w:val="26"/>
          <w:szCs w:val="26"/>
        </w:rPr>
      </w:pPr>
      <w:r w:rsidRPr="00E06976">
        <w:rPr>
          <w:rFonts w:ascii="Times New Roman" w:hAnsi="Times New Roman" w:cs="Times New Roman"/>
          <w:sz w:val="26"/>
          <w:szCs w:val="26"/>
          <w:lang w:val="vi-VN"/>
        </w:rPr>
        <w:t xml:space="preserve">Tạo các thống kê về doanh thu của từng tháng hay theo tưng </w:t>
      </w:r>
      <w:r w:rsidR="00682C10" w:rsidRPr="00E06976">
        <w:rPr>
          <w:rFonts w:ascii="Times New Roman" w:hAnsi="Times New Roman" w:cs="Times New Roman"/>
          <w:sz w:val="26"/>
          <w:szCs w:val="26"/>
          <w:lang w:val="vi-VN"/>
        </w:rPr>
        <w:t>năm, thống kê danh sách hội viên của từng tháng, số lượng thành viên đăng ký mới cũng như các thành viên đã nghỉ</w:t>
      </w:r>
      <w:r w:rsidR="00C71CE3">
        <w:rPr>
          <w:rFonts w:ascii="Times New Roman" w:hAnsi="Times New Roman" w:cs="Times New Roman"/>
          <w:sz w:val="26"/>
          <w:szCs w:val="26"/>
        </w:rPr>
        <w:t>.</w:t>
      </w:r>
    </w:p>
    <w:p w14:paraId="06178369" w14:textId="77777777" w:rsidR="00C71CE3" w:rsidRPr="00C71CE3" w:rsidRDefault="00C71CE3" w:rsidP="00C71CE3">
      <w:pPr>
        <w:pStyle w:val="ListParagraph"/>
        <w:spacing w:after="0" w:line="360" w:lineRule="auto"/>
        <w:ind w:left="360"/>
        <w:jc w:val="both"/>
        <w:rPr>
          <w:rFonts w:ascii="Times New Roman" w:hAnsi="Times New Roman" w:cs="Times New Roman"/>
          <w:sz w:val="26"/>
          <w:szCs w:val="26"/>
        </w:rPr>
      </w:pPr>
    </w:p>
    <w:p w14:paraId="429A883D" w14:textId="57DF30BB" w:rsidR="00653BBE" w:rsidRPr="00E06976" w:rsidRDefault="00653BBE" w:rsidP="00C71CE3">
      <w:pPr>
        <w:pStyle w:val="Heading2"/>
        <w:numPr>
          <w:ilvl w:val="0"/>
          <w:numId w:val="6"/>
        </w:numPr>
        <w:spacing w:before="0" w:line="360" w:lineRule="auto"/>
        <w:jc w:val="both"/>
        <w:rPr>
          <w:rFonts w:ascii="Times New Roman" w:hAnsi="Times New Roman" w:cs="Times New Roman"/>
          <w:b/>
          <w:bCs/>
          <w:color w:val="auto"/>
          <w:lang w:val="vi-VN"/>
        </w:rPr>
      </w:pPr>
      <w:bookmarkStart w:id="6" w:name="_Toc76667290"/>
      <w:r w:rsidRPr="00E06976">
        <w:rPr>
          <w:rFonts w:ascii="Times New Roman" w:hAnsi="Times New Roman" w:cs="Times New Roman"/>
          <w:b/>
          <w:bCs/>
          <w:color w:val="auto"/>
          <w:lang w:val="vi-VN"/>
        </w:rPr>
        <w:t>Hiện trạng tin học (phần cứng, phần mềm, con người)</w:t>
      </w:r>
      <w:bookmarkEnd w:id="6"/>
    </w:p>
    <w:p w14:paraId="285D5B8A" w14:textId="2AA1B68A" w:rsidR="00682C10" w:rsidRPr="00E06976" w:rsidRDefault="00682C10" w:rsidP="00C71CE3">
      <w:pPr>
        <w:spacing w:after="0" w:line="360" w:lineRule="auto"/>
        <w:jc w:val="both"/>
        <w:rPr>
          <w:rFonts w:ascii="Times New Roman" w:hAnsi="Times New Roman" w:cs="Times New Roman"/>
          <w:b/>
          <w:bCs/>
          <w:sz w:val="26"/>
          <w:szCs w:val="26"/>
          <w:lang w:val="vi-VN"/>
        </w:rPr>
      </w:pPr>
      <w:r w:rsidRPr="00E06976">
        <w:rPr>
          <w:rFonts w:ascii="Times New Roman" w:hAnsi="Times New Roman" w:cs="Times New Roman"/>
          <w:b/>
          <w:bCs/>
          <w:sz w:val="26"/>
          <w:szCs w:val="26"/>
          <w:lang w:val="vi-VN"/>
        </w:rPr>
        <w:t>Máy tính của quản lý:</w:t>
      </w:r>
    </w:p>
    <w:p w14:paraId="13F3CBF7"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CPU: Intel i3-3210 3.4GHz</w:t>
      </w:r>
    </w:p>
    <w:p w14:paraId="0AE47516"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Onboard graphics HD Graphics 5200</w:t>
      </w:r>
    </w:p>
    <w:p w14:paraId="796C82DD"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Mainboard: Gigabye H67M-D2-D3</w:t>
      </w:r>
    </w:p>
    <w:p w14:paraId="52E54920"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RAM: Kingmax 1600 8gb DDR3</w:t>
      </w:r>
    </w:p>
    <w:p w14:paraId="41333FBE"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HDD: Seagate 160Gb</w:t>
      </w:r>
    </w:p>
    <w:p w14:paraId="6621442C"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Windows 10 </w:t>
      </w:r>
    </w:p>
    <w:p w14:paraId="18E4A407" w14:textId="11275ACF"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PSU: Aerocool Plus 350W</w:t>
      </w:r>
    </w:p>
    <w:p w14:paraId="35DD9FBE" w14:textId="2DA9BCDD" w:rsidR="00682C10" w:rsidRPr="00E06976" w:rsidRDefault="00682C10" w:rsidP="00C71CE3">
      <w:pPr>
        <w:spacing w:after="0" w:line="360" w:lineRule="auto"/>
        <w:jc w:val="both"/>
        <w:rPr>
          <w:rFonts w:ascii="Times New Roman" w:hAnsi="Times New Roman" w:cs="Times New Roman"/>
          <w:b/>
          <w:bCs/>
          <w:sz w:val="26"/>
          <w:szCs w:val="26"/>
          <w:lang w:val="vi-VN"/>
        </w:rPr>
      </w:pPr>
      <w:r w:rsidRPr="00E06976">
        <w:rPr>
          <w:rFonts w:ascii="Times New Roman" w:hAnsi="Times New Roman" w:cs="Times New Roman"/>
          <w:b/>
          <w:bCs/>
          <w:sz w:val="26"/>
          <w:szCs w:val="26"/>
          <w:lang w:val="vi-VN"/>
        </w:rPr>
        <w:t>Máy tính của tiếp tân:</w:t>
      </w:r>
    </w:p>
    <w:p w14:paraId="13CE49CD"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CPU: Intel i3-3210 3.4GHz</w:t>
      </w:r>
    </w:p>
    <w:p w14:paraId="6BF1F717"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Onboard graphics HD Graphics 5200</w:t>
      </w:r>
    </w:p>
    <w:p w14:paraId="3CA12158"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Mainboard: Gigabye H67M-D2-D3</w:t>
      </w:r>
    </w:p>
    <w:p w14:paraId="0C890DB4"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RAM: Kingmax 1600 8gb DDR3</w:t>
      </w:r>
    </w:p>
    <w:p w14:paraId="00DF78FA"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HDD: Seagate 160Gb</w:t>
      </w:r>
    </w:p>
    <w:p w14:paraId="1830C658"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Windows 10 </w:t>
      </w:r>
    </w:p>
    <w:p w14:paraId="2235E84D"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PSU: Aerocool Plus 350W</w:t>
      </w:r>
    </w:p>
    <w:p w14:paraId="63BF257A" w14:textId="6C4DBBCE" w:rsidR="00682C10" w:rsidRPr="00E06976" w:rsidRDefault="0053529A" w:rsidP="00C71CE3">
      <w:pPr>
        <w:spacing w:after="0" w:line="360" w:lineRule="auto"/>
        <w:jc w:val="both"/>
        <w:rPr>
          <w:rFonts w:ascii="Times New Roman" w:hAnsi="Times New Roman" w:cs="Times New Roman"/>
          <w:b/>
          <w:bCs/>
          <w:sz w:val="26"/>
          <w:szCs w:val="26"/>
          <w:lang w:val="vi-VN"/>
        </w:rPr>
      </w:pPr>
      <w:r w:rsidRPr="00E06976">
        <w:rPr>
          <w:rFonts w:ascii="Times New Roman" w:hAnsi="Times New Roman" w:cs="Times New Roman"/>
          <w:b/>
          <w:bCs/>
          <w:sz w:val="26"/>
          <w:szCs w:val="26"/>
          <w:lang w:val="vi-VN"/>
        </w:rPr>
        <w:t>Hệ thống Server:</w:t>
      </w:r>
    </w:p>
    <w:p w14:paraId="436D5D93"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color w:val="191E1E"/>
          <w:sz w:val="26"/>
          <w:szCs w:val="26"/>
          <w:shd w:val="clear" w:color="auto" w:fill="FFFFFF"/>
        </w:rPr>
      </w:pPr>
      <w:r w:rsidRPr="00E06976">
        <w:rPr>
          <w:rFonts w:ascii="Times New Roman" w:hAnsi="Times New Roman" w:cs="Times New Roman"/>
          <w:sz w:val="26"/>
          <w:szCs w:val="26"/>
          <w:lang w:val="vi-VN"/>
        </w:rPr>
        <w:t xml:space="preserve">CPU: </w:t>
      </w:r>
      <w:r w:rsidRPr="00E06976">
        <w:rPr>
          <w:rFonts w:ascii="Times New Roman" w:hAnsi="Times New Roman" w:cs="Times New Roman"/>
          <w:color w:val="191E1E"/>
          <w:sz w:val="26"/>
          <w:szCs w:val="26"/>
          <w:shd w:val="clear" w:color="auto" w:fill="FFFFFF"/>
        </w:rPr>
        <w:t>Intel BX80684I78700 8th Gen Core i7-8700</w:t>
      </w:r>
    </w:p>
    <w:p w14:paraId="55ABA67E"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color w:val="191E1E"/>
          <w:sz w:val="26"/>
          <w:szCs w:val="26"/>
          <w:shd w:val="clear" w:color="auto" w:fill="FFFFFF"/>
        </w:rPr>
      </w:pPr>
      <w:r w:rsidRPr="00E06976">
        <w:rPr>
          <w:rFonts w:ascii="Times New Roman" w:hAnsi="Times New Roman" w:cs="Times New Roman"/>
          <w:sz w:val="26"/>
          <w:szCs w:val="26"/>
          <w:lang w:val="vi-VN"/>
        </w:rPr>
        <w:t>Mainboard:</w:t>
      </w:r>
      <w:r w:rsidRPr="00E06976">
        <w:rPr>
          <w:rFonts w:ascii="Times New Roman" w:hAnsi="Times New Roman" w:cs="Times New Roman"/>
          <w:sz w:val="26"/>
          <w:szCs w:val="26"/>
        </w:rPr>
        <w:t xml:space="preserve"> </w:t>
      </w:r>
      <w:r w:rsidRPr="00E06976">
        <w:rPr>
          <w:rFonts w:ascii="Times New Roman" w:hAnsi="Times New Roman" w:cs="Times New Roman"/>
          <w:color w:val="191E1E"/>
          <w:sz w:val="26"/>
          <w:szCs w:val="26"/>
          <w:shd w:val="clear" w:color="auto" w:fill="FFFFFF"/>
        </w:rPr>
        <w:t>ASUS Intel 1151 Socket Z370 Chipset Prime A D4 ATX Motherboard – Black</w:t>
      </w:r>
    </w:p>
    <w:p w14:paraId="351F24AA"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color w:val="191E1E"/>
          <w:sz w:val="26"/>
          <w:szCs w:val="26"/>
          <w:shd w:val="clear" w:color="auto" w:fill="FFFFFF"/>
        </w:rPr>
      </w:pPr>
      <w:r w:rsidRPr="00E06976">
        <w:rPr>
          <w:rFonts w:ascii="Times New Roman" w:hAnsi="Times New Roman" w:cs="Times New Roman"/>
          <w:color w:val="191E1E"/>
          <w:sz w:val="26"/>
          <w:szCs w:val="26"/>
          <w:shd w:val="clear" w:color="auto" w:fill="FFFFFF"/>
        </w:rPr>
        <w:t>SSD: Samsung 250 GB 860 EVO Sata III 64L V NAND </w:t>
      </w:r>
    </w:p>
    <w:p w14:paraId="06CE4F06"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color w:val="191E1E"/>
          <w:sz w:val="26"/>
          <w:szCs w:val="26"/>
          <w:shd w:val="clear" w:color="auto" w:fill="FFFFFF"/>
        </w:rPr>
      </w:pPr>
      <w:r w:rsidRPr="00E06976">
        <w:rPr>
          <w:rFonts w:ascii="Times New Roman" w:hAnsi="Times New Roman" w:cs="Times New Roman"/>
          <w:color w:val="191E1E"/>
          <w:sz w:val="26"/>
          <w:szCs w:val="26"/>
          <w:shd w:val="clear" w:color="auto" w:fill="FFFFFF"/>
        </w:rPr>
        <w:t>RAM: Corsair Vengeance LPX 8 GB (2 x 4 GB) DDR4 3000 MHz</w:t>
      </w:r>
    </w:p>
    <w:p w14:paraId="33BA54AD" w14:textId="77777777" w:rsidR="0053529A" w:rsidRPr="00E06976" w:rsidRDefault="0053529A" w:rsidP="00C71CE3">
      <w:pPr>
        <w:pStyle w:val="ListParagraph"/>
        <w:numPr>
          <w:ilvl w:val="0"/>
          <w:numId w:val="13"/>
        </w:numPr>
        <w:spacing w:after="0" w:line="360" w:lineRule="auto"/>
        <w:jc w:val="both"/>
        <w:rPr>
          <w:rFonts w:ascii="Times New Roman" w:hAnsi="Times New Roman" w:cs="Times New Roman"/>
          <w:color w:val="191E1E"/>
          <w:sz w:val="26"/>
          <w:szCs w:val="26"/>
          <w:shd w:val="clear" w:color="auto" w:fill="FFFFFF"/>
        </w:rPr>
      </w:pPr>
      <w:r w:rsidRPr="00E06976">
        <w:rPr>
          <w:rFonts w:ascii="Times New Roman" w:hAnsi="Times New Roman" w:cs="Times New Roman"/>
          <w:color w:val="191E1E"/>
          <w:sz w:val="26"/>
          <w:szCs w:val="26"/>
          <w:shd w:val="clear" w:color="auto" w:fill="FFFFFF"/>
        </w:rPr>
        <w:t>PSU: Corsair Series 750 W TX750M ATX/EPS Semi-Modular 80 PLUS Gold</w:t>
      </w:r>
    </w:p>
    <w:p w14:paraId="0E4F2CDE" w14:textId="1D00AD4D" w:rsidR="0053529A" w:rsidRPr="00E06976" w:rsidRDefault="0053529A" w:rsidP="00C71CE3">
      <w:pPr>
        <w:pStyle w:val="ListParagraph"/>
        <w:numPr>
          <w:ilvl w:val="0"/>
          <w:numId w:val="13"/>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Windows Server 2017</w:t>
      </w:r>
    </w:p>
    <w:p w14:paraId="3E0534F2" w14:textId="1E06937E" w:rsidR="0053529A" w:rsidRPr="00E06976" w:rsidRDefault="0053529A" w:rsidP="00C71CE3">
      <w:pPr>
        <w:spacing w:after="0" w:line="360" w:lineRule="auto"/>
        <w:jc w:val="both"/>
        <w:rPr>
          <w:rFonts w:ascii="Times New Roman" w:hAnsi="Times New Roman" w:cs="Times New Roman"/>
          <w:b/>
          <w:bCs/>
          <w:sz w:val="26"/>
          <w:szCs w:val="26"/>
          <w:lang w:val="vi-VN"/>
        </w:rPr>
      </w:pPr>
      <w:r w:rsidRPr="00E06976">
        <w:rPr>
          <w:rFonts w:ascii="Times New Roman" w:hAnsi="Times New Roman" w:cs="Times New Roman"/>
          <w:b/>
          <w:bCs/>
          <w:sz w:val="26"/>
          <w:szCs w:val="26"/>
          <w:lang w:val="vi-VN"/>
        </w:rPr>
        <w:lastRenderedPageBreak/>
        <w:t>Các linh kiện điện tử cần thiết khác:</w:t>
      </w:r>
    </w:p>
    <w:p w14:paraId="7D551918" w14:textId="17357D9A" w:rsidR="0053529A" w:rsidRPr="00E06976" w:rsidRDefault="0053529A" w:rsidP="00C71CE3">
      <w:pPr>
        <w:pStyle w:val="ListParagraph"/>
        <w:numPr>
          <w:ilvl w:val="0"/>
          <w:numId w:val="14"/>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Printer: HP Laserjet Pro M104w</w:t>
      </w:r>
    </w:p>
    <w:p w14:paraId="7A202CF9" w14:textId="6C98DB1E" w:rsidR="0053529A" w:rsidRPr="00E06976" w:rsidRDefault="0053529A" w:rsidP="00C71CE3">
      <w:pPr>
        <w:pStyle w:val="ListParagraph"/>
        <w:numPr>
          <w:ilvl w:val="0"/>
          <w:numId w:val="14"/>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Photocopy: Toshiba e-Studio 4540c</w:t>
      </w:r>
    </w:p>
    <w:p w14:paraId="0DDB76FC" w14:textId="27718F7D" w:rsidR="0053529A" w:rsidRPr="00E06976" w:rsidRDefault="0053529A" w:rsidP="00C71CE3">
      <w:pPr>
        <w:spacing w:after="0" w:line="360" w:lineRule="auto"/>
        <w:jc w:val="both"/>
        <w:rPr>
          <w:rFonts w:ascii="Times New Roman" w:hAnsi="Times New Roman" w:cs="Times New Roman"/>
          <w:b/>
          <w:bCs/>
          <w:sz w:val="26"/>
          <w:szCs w:val="26"/>
          <w:lang w:val="vi-VN"/>
        </w:rPr>
      </w:pPr>
      <w:r w:rsidRPr="00E06976">
        <w:rPr>
          <w:rFonts w:ascii="Times New Roman" w:hAnsi="Times New Roman" w:cs="Times New Roman"/>
          <w:b/>
          <w:bCs/>
          <w:sz w:val="26"/>
          <w:szCs w:val="26"/>
          <w:lang w:val="vi-VN"/>
        </w:rPr>
        <w:t>Các yêu cầu về con người:</w:t>
      </w:r>
    </w:p>
    <w:p w14:paraId="4A9A797D" w14:textId="339C31A0" w:rsidR="0053529A" w:rsidRPr="00E06976" w:rsidRDefault="0053529A" w:rsidP="00C71CE3">
      <w:pPr>
        <w:pStyle w:val="ListParagraph"/>
        <w:numPr>
          <w:ilvl w:val="0"/>
          <w:numId w:val="15"/>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Quản lý: </w:t>
      </w:r>
    </w:p>
    <w:p w14:paraId="0A289E45" w14:textId="4FBB0394" w:rsidR="0053529A" w:rsidRPr="00E06976" w:rsidRDefault="0053529A" w:rsidP="00C71CE3">
      <w:pPr>
        <w:pStyle w:val="ListParagraph"/>
        <w:numPr>
          <w:ilvl w:val="1"/>
          <w:numId w:val="15"/>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Có bằng B tin học</w:t>
      </w:r>
    </w:p>
    <w:p w14:paraId="25C6ABF6" w14:textId="671EAA77" w:rsidR="0053529A" w:rsidRPr="00E06976" w:rsidRDefault="0053529A" w:rsidP="00C71CE3">
      <w:pPr>
        <w:pStyle w:val="ListParagraph"/>
        <w:numPr>
          <w:ilvl w:val="1"/>
          <w:numId w:val="15"/>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Thành thạo sử dụng các phần mềm như Word, Excel, PowerPoint</w:t>
      </w:r>
    </w:p>
    <w:p w14:paraId="0218EA9B" w14:textId="684AD8C3" w:rsidR="0053529A" w:rsidRPr="00E06976" w:rsidRDefault="0053529A" w:rsidP="00C71CE3">
      <w:pPr>
        <w:pStyle w:val="ListParagraph"/>
        <w:numPr>
          <w:ilvl w:val="0"/>
          <w:numId w:val="15"/>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Nhân viên phục vụ</w:t>
      </w:r>
    </w:p>
    <w:p w14:paraId="02667A5A" w14:textId="02001F81" w:rsidR="0053529A" w:rsidRPr="00E06976" w:rsidRDefault="005477B8" w:rsidP="00C71CE3">
      <w:pPr>
        <w:pStyle w:val="ListParagraph"/>
        <w:numPr>
          <w:ilvl w:val="1"/>
          <w:numId w:val="15"/>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Sức khỏe tốt, có thể đi làm thường xuyên</w:t>
      </w:r>
    </w:p>
    <w:p w14:paraId="68F6B068" w14:textId="738FFE15" w:rsidR="005477B8" w:rsidRPr="00E06976" w:rsidRDefault="005477B8" w:rsidP="00C71CE3">
      <w:pPr>
        <w:pStyle w:val="ListParagraph"/>
        <w:numPr>
          <w:ilvl w:val="1"/>
          <w:numId w:val="15"/>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Nói năng lưu loát ưu tiên khả năng nói tiếng Anh</w:t>
      </w:r>
    </w:p>
    <w:p w14:paraId="175927D8" w14:textId="764AF59F" w:rsidR="005477B8" w:rsidRPr="00E06976" w:rsidRDefault="005477B8" w:rsidP="00C71CE3">
      <w:pPr>
        <w:pStyle w:val="ListParagraph"/>
        <w:numPr>
          <w:ilvl w:val="1"/>
          <w:numId w:val="15"/>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Có khả năng nhập liệu và tính toán các chi phí cho hội viên</w:t>
      </w:r>
    </w:p>
    <w:p w14:paraId="72A6CF31" w14:textId="3B897A97" w:rsidR="005477B8" w:rsidRPr="00E06976" w:rsidRDefault="005477B8" w:rsidP="00C71CE3">
      <w:pPr>
        <w:pStyle w:val="ListParagraph"/>
        <w:numPr>
          <w:ilvl w:val="0"/>
          <w:numId w:val="15"/>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PT: </w:t>
      </w:r>
    </w:p>
    <w:p w14:paraId="7D2AB16A" w14:textId="05DDC8A9" w:rsidR="0053529A" w:rsidRPr="00C71CE3" w:rsidRDefault="005477B8" w:rsidP="00682C10">
      <w:pPr>
        <w:pStyle w:val="ListParagraph"/>
        <w:numPr>
          <w:ilvl w:val="1"/>
          <w:numId w:val="15"/>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Không cần có quá nhiều hiểu biế về tin học nhưng có khả năng cơ bản về tin học để sử dụng các chức năng của ứng dụng.</w:t>
      </w:r>
    </w:p>
    <w:p w14:paraId="0CD873CD" w14:textId="5DEDEDCB" w:rsidR="00653BBE" w:rsidRPr="003A0B63" w:rsidRDefault="00653BBE" w:rsidP="003A0B63">
      <w:pPr>
        <w:pStyle w:val="Heading1"/>
        <w:spacing w:before="0" w:line="360" w:lineRule="auto"/>
        <w:jc w:val="center"/>
        <w:rPr>
          <w:rFonts w:ascii="Times New Roman" w:hAnsi="Times New Roman" w:cs="Times New Roman"/>
          <w:b/>
          <w:bCs/>
          <w:color w:val="auto"/>
          <w:sz w:val="26"/>
          <w:szCs w:val="26"/>
          <w:lang w:val="vi-VN"/>
        </w:rPr>
      </w:pPr>
      <w:bookmarkStart w:id="7" w:name="_Toc76667291"/>
      <w:r w:rsidRPr="003A0B63">
        <w:rPr>
          <w:rFonts w:ascii="Times New Roman" w:hAnsi="Times New Roman" w:cs="Times New Roman"/>
          <w:b/>
          <w:bCs/>
          <w:color w:val="auto"/>
          <w:sz w:val="26"/>
          <w:szCs w:val="26"/>
          <w:lang w:val="vi-VN"/>
        </w:rPr>
        <w:lastRenderedPageBreak/>
        <w:t>Chương 2: Phân tích</w:t>
      </w:r>
      <w:bookmarkEnd w:id="7"/>
    </w:p>
    <w:p w14:paraId="0FBD4203" w14:textId="53FE614E" w:rsidR="003B488D" w:rsidRPr="00E06976" w:rsidRDefault="003B488D" w:rsidP="003A0B63">
      <w:pPr>
        <w:pStyle w:val="Heading2"/>
        <w:numPr>
          <w:ilvl w:val="0"/>
          <w:numId w:val="34"/>
        </w:numPr>
        <w:spacing w:before="0" w:line="360" w:lineRule="auto"/>
        <w:ind w:left="360"/>
        <w:rPr>
          <w:rFonts w:ascii="Times New Roman" w:hAnsi="Times New Roman" w:cs="Times New Roman"/>
          <w:b/>
          <w:bCs/>
          <w:color w:val="auto"/>
          <w:lang w:val="vi-VN"/>
        </w:rPr>
      </w:pPr>
      <w:bookmarkStart w:id="8" w:name="_Toc76667292"/>
      <w:r w:rsidRPr="00E06976">
        <w:rPr>
          <w:rFonts w:ascii="Times New Roman" w:hAnsi="Times New Roman" w:cs="Times New Roman"/>
          <w:b/>
          <w:bCs/>
          <w:color w:val="auto"/>
          <w:lang w:val="vi-VN"/>
        </w:rPr>
        <w:t>Mô hình usecase tổng quát:</w:t>
      </w:r>
      <w:bookmarkEnd w:id="8"/>
    </w:p>
    <w:p w14:paraId="4CDBEB43" w14:textId="4A07D373" w:rsidR="003B488D" w:rsidRPr="003B488D" w:rsidRDefault="00E06976" w:rsidP="00E06976">
      <w:pPr>
        <w:jc w:val="center"/>
        <w:rPr>
          <w:lang w:val="vi-VN"/>
        </w:rPr>
      </w:pPr>
      <w:r w:rsidRPr="00E06976">
        <w:rPr>
          <w:rFonts w:ascii="Times New Roman" w:hAnsi="Times New Roman" w:cs="Times New Roman"/>
          <w:b/>
          <w:bCs/>
          <w:noProof/>
        </w:rPr>
        <w:drawing>
          <wp:inline distT="0" distB="0" distL="0" distR="0" wp14:anchorId="2947CB74" wp14:editId="4254F177">
            <wp:extent cx="6172200" cy="6467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172200" cy="6467475"/>
                    </a:xfrm>
                    <a:prstGeom prst="rect">
                      <a:avLst/>
                    </a:prstGeom>
                  </pic:spPr>
                </pic:pic>
              </a:graphicData>
            </a:graphic>
          </wp:inline>
        </w:drawing>
      </w:r>
    </w:p>
    <w:p w14:paraId="4725234A" w14:textId="5D166619" w:rsidR="003B488D" w:rsidRPr="00E06976" w:rsidRDefault="003B488D" w:rsidP="003A0B63">
      <w:pPr>
        <w:pStyle w:val="Heading3"/>
        <w:numPr>
          <w:ilvl w:val="1"/>
          <w:numId w:val="34"/>
        </w:numPr>
        <w:spacing w:before="0" w:line="360" w:lineRule="auto"/>
        <w:ind w:left="720"/>
        <w:jc w:val="both"/>
        <w:rPr>
          <w:rFonts w:ascii="Times New Roman" w:eastAsia="Calibri" w:hAnsi="Times New Roman" w:cs="Times New Roman"/>
          <w:color w:val="auto"/>
          <w:sz w:val="26"/>
          <w:szCs w:val="26"/>
        </w:rPr>
      </w:pPr>
      <w:bookmarkStart w:id="9" w:name="_Toc76667293"/>
      <w:r w:rsidRPr="00E06976">
        <w:rPr>
          <w:rFonts w:ascii="Times New Roman" w:eastAsia="Calibri" w:hAnsi="Times New Roman" w:cs="Times New Roman"/>
          <w:color w:val="auto"/>
          <w:sz w:val="26"/>
          <w:szCs w:val="26"/>
        </w:rPr>
        <w:t>Danh sách các Actor</w:t>
      </w:r>
      <w:bookmarkEnd w:id="9"/>
    </w:p>
    <w:tbl>
      <w:tblPr>
        <w:tblW w:w="10466" w:type="dxa"/>
        <w:tblLook w:val="04A0" w:firstRow="1" w:lastRow="0" w:firstColumn="1" w:lastColumn="0" w:noHBand="0" w:noVBand="1"/>
      </w:tblPr>
      <w:tblGrid>
        <w:gridCol w:w="704"/>
        <w:gridCol w:w="1901"/>
        <w:gridCol w:w="7861"/>
      </w:tblGrid>
      <w:tr w:rsidR="003B488D" w:rsidRPr="003B488D" w14:paraId="3707DD59" w14:textId="77777777" w:rsidTr="006A7C94">
        <w:tc>
          <w:tcPr>
            <w:tcW w:w="704" w:type="dxa"/>
            <w:tcBorders>
              <w:top w:val="single" w:sz="4" w:space="0" w:color="auto"/>
              <w:left w:val="single" w:sz="4" w:space="0" w:color="auto"/>
              <w:bottom w:val="single" w:sz="4" w:space="0" w:color="auto"/>
              <w:right w:val="single" w:sz="4" w:space="0" w:color="auto"/>
            </w:tcBorders>
            <w:hideMark/>
          </w:tcPr>
          <w:p w14:paraId="76C7973C"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STT</w:t>
            </w:r>
          </w:p>
        </w:tc>
        <w:tc>
          <w:tcPr>
            <w:tcW w:w="1901" w:type="dxa"/>
            <w:tcBorders>
              <w:top w:val="single" w:sz="4" w:space="0" w:color="auto"/>
              <w:left w:val="single" w:sz="4" w:space="0" w:color="auto"/>
              <w:bottom w:val="single" w:sz="4" w:space="0" w:color="auto"/>
              <w:right w:val="single" w:sz="4" w:space="0" w:color="auto"/>
            </w:tcBorders>
            <w:hideMark/>
          </w:tcPr>
          <w:p w14:paraId="6201D254" w14:textId="77777777" w:rsidR="003B488D" w:rsidRPr="003B488D" w:rsidRDefault="003B488D" w:rsidP="003A0B63">
            <w:pPr>
              <w:spacing w:after="0" w:line="360" w:lineRule="auto"/>
              <w:jc w:val="center"/>
              <w:rPr>
                <w:rFonts w:ascii="Times New Roman" w:eastAsia="Calibri" w:hAnsi="Times New Roman" w:cs="Times New Roman"/>
                <w:sz w:val="26"/>
                <w:szCs w:val="26"/>
                <w:lang w:val="vi-VN"/>
              </w:rPr>
            </w:pPr>
            <w:r w:rsidRPr="003B488D">
              <w:rPr>
                <w:rFonts w:ascii="Times New Roman" w:eastAsia="Calibri" w:hAnsi="Times New Roman" w:cs="Times New Roman"/>
                <w:sz w:val="26"/>
                <w:szCs w:val="26"/>
              </w:rPr>
              <w:t>Tên Actor</w:t>
            </w:r>
          </w:p>
        </w:tc>
        <w:tc>
          <w:tcPr>
            <w:tcW w:w="7861" w:type="dxa"/>
            <w:tcBorders>
              <w:top w:val="single" w:sz="4" w:space="0" w:color="auto"/>
              <w:left w:val="single" w:sz="4" w:space="0" w:color="auto"/>
              <w:bottom w:val="single" w:sz="4" w:space="0" w:color="auto"/>
              <w:right w:val="single" w:sz="4" w:space="0" w:color="auto"/>
            </w:tcBorders>
            <w:hideMark/>
          </w:tcPr>
          <w:p w14:paraId="7AEED254"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Ý nghĩa/Ghi chú</w:t>
            </w:r>
          </w:p>
        </w:tc>
      </w:tr>
      <w:tr w:rsidR="003B488D" w:rsidRPr="003B488D" w14:paraId="487F91B8" w14:textId="77777777" w:rsidTr="006A7C94">
        <w:tc>
          <w:tcPr>
            <w:tcW w:w="704" w:type="dxa"/>
            <w:tcBorders>
              <w:top w:val="single" w:sz="4" w:space="0" w:color="auto"/>
              <w:left w:val="single" w:sz="4" w:space="0" w:color="auto"/>
              <w:bottom w:val="single" w:sz="4" w:space="0" w:color="auto"/>
              <w:right w:val="single" w:sz="4" w:space="0" w:color="auto"/>
            </w:tcBorders>
            <w:hideMark/>
          </w:tcPr>
          <w:p w14:paraId="43C36A7C"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1</w:t>
            </w:r>
          </w:p>
        </w:tc>
        <w:tc>
          <w:tcPr>
            <w:tcW w:w="1901" w:type="dxa"/>
            <w:tcBorders>
              <w:top w:val="single" w:sz="4" w:space="0" w:color="auto"/>
              <w:left w:val="single" w:sz="4" w:space="0" w:color="auto"/>
              <w:bottom w:val="single" w:sz="4" w:space="0" w:color="auto"/>
              <w:right w:val="single" w:sz="4" w:space="0" w:color="auto"/>
            </w:tcBorders>
            <w:hideMark/>
          </w:tcPr>
          <w:p w14:paraId="3AD8F801"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Quản lý</w:t>
            </w:r>
          </w:p>
        </w:tc>
        <w:tc>
          <w:tcPr>
            <w:tcW w:w="7861" w:type="dxa"/>
            <w:tcBorders>
              <w:top w:val="single" w:sz="4" w:space="0" w:color="auto"/>
              <w:left w:val="single" w:sz="4" w:space="0" w:color="auto"/>
              <w:bottom w:val="single" w:sz="4" w:space="0" w:color="auto"/>
              <w:right w:val="single" w:sz="4" w:space="0" w:color="auto"/>
            </w:tcBorders>
            <w:hideMark/>
          </w:tcPr>
          <w:p w14:paraId="30AF19DA"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Điều hành chính của phòng gym có quyền truy cập dữ liệu cao nhất</w:t>
            </w:r>
          </w:p>
        </w:tc>
      </w:tr>
      <w:tr w:rsidR="003B488D" w:rsidRPr="003B488D" w14:paraId="655D4D16" w14:textId="77777777" w:rsidTr="006A7C94">
        <w:tc>
          <w:tcPr>
            <w:tcW w:w="704" w:type="dxa"/>
            <w:tcBorders>
              <w:top w:val="single" w:sz="4" w:space="0" w:color="auto"/>
              <w:left w:val="single" w:sz="4" w:space="0" w:color="auto"/>
              <w:bottom w:val="single" w:sz="4" w:space="0" w:color="auto"/>
              <w:right w:val="single" w:sz="4" w:space="0" w:color="auto"/>
            </w:tcBorders>
            <w:hideMark/>
          </w:tcPr>
          <w:p w14:paraId="61060B4B"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lastRenderedPageBreak/>
              <w:t>2</w:t>
            </w:r>
          </w:p>
        </w:tc>
        <w:tc>
          <w:tcPr>
            <w:tcW w:w="1901" w:type="dxa"/>
            <w:tcBorders>
              <w:top w:val="single" w:sz="4" w:space="0" w:color="auto"/>
              <w:left w:val="single" w:sz="4" w:space="0" w:color="auto"/>
              <w:bottom w:val="single" w:sz="4" w:space="0" w:color="auto"/>
              <w:right w:val="single" w:sz="4" w:space="0" w:color="auto"/>
            </w:tcBorders>
            <w:hideMark/>
          </w:tcPr>
          <w:p w14:paraId="3FEC3914" w14:textId="77777777" w:rsidR="003B488D" w:rsidRPr="003B488D" w:rsidRDefault="003B488D" w:rsidP="003A0B63">
            <w:pPr>
              <w:spacing w:after="0" w:line="360" w:lineRule="auto"/>
              <w:jc w:val="center"/>
              <w:rPr>
                <w:rFonts w:ascii="Times New Roman" w:eastAsia="Calibri" w:hAnsi="Times New Roman" w:cs="Times New Roman"/>
                <w:sz w:val="26"/>
                <w:szCs w:val="26"/>
                <w:lang w:val="vi-VN"/>
              </w:rPr>
            </w:pPr>
            <w:r w:rsidRPr="003B488D">
              <w:rPr>
                <w:rFonts w:ascii="Times New Roman" w:eastAsia="Calibri" w:hAnsi="Times New Roman" w:cs="Times New Roman"/>
                <w:sz w:val="26"/>
                <w:szCs w:val="26"/>
              </w:rPr>
              <w:t>Tiếp tân</w:t>
            </w:r>
          </w:p>
        </w:tc>
        <w:tc>
          <w:tcPr>
            <w:tcW w:w="7861" w:type="dxa"/>
            <w:tcBorders>
              <w:top w:val="single" w:sz="4" w:space="0" w:color="auto"/>
              <w:left w:val="single" w:sz="4" w:space="0" w:color="auto"/>
              <w:bottom w:val="single" w:sz="4" w:space="0" w:color="auto"/>
              <w:right w:val="single" w:sz="4" w:space="0" w:color="auto"/>
            </w:tcBorders>
            <w:hideMark/>
          </w:tcPr>
          <w:p w14:paraId="64567F44" w14:textId="77777777" w:rsidR="003B488D" w:rsidRPr="003B488D" w:rsidRDefault="003B488D" w:rsidP="003A0B63">
            <w:pPr>
              <w:spacing w:after="0" w:line="360" w:lineRule="auto"/>
              <w:jc w:val="center"/>
              <w:rPr>
                <w:rFonts w:ascii="Times New Roman" w:eastAsia="Calibri" w:hAnsi="Times New Roman" w:cs="Times New Roman"/>
                <w:sz w:val="26"/>
                <w:szCs w:val="26"/>
                <w:lang w:val="vi-VN"/>
              </w:rPr>
            </w:pPr>
            <w:r w:rsidRPr="003B488D">
              <w:rPr>
                <w:rFonts w:ascii="Times New Roman" w:eastAsia="Calibri" w:hAnsi="Times New Roman" w:cs="Times New Roman"/>
                <w:sz w:val="26"/>
                <w:szCs w:val="26"/>
                <w:lang w:val="vi-VN"/>
              </w:rPr>
              <w:t>Thực hiện các công việc ở quẩy tiếp tân, thu tiền, tính tiền, tiếp nhận và đăng ký các hội viên mới của phòng gym quyền truy cập sẽ giới hạn trong các công việc của Tiếp tân</w:t>
            </w:r>
          </w:p>
        </w:tc>
      </w:tr>
      <w:tr w:rsidR="003B488D" w:rsidRPr="003B488D" w14:paraId="441B9887" w14:textId="77777777" w:rsidTr="006A7C94">
        <w:tc>
          <w:tcPr>
            <w:tcW w:w="704" w:type="dxa"/>
            <w:tcBorders>
              <w:top w:val="single" w:sz="4" w:space="0" w:color="auto"/>
              <w:left w:val="single" w:sz="4" w:space="0" w:color="auto"/>
              <w:bottom w:val="single" w:sz="4" w:space="0" w:color="auto"/>
              <w:right w:val="single" w:sz="4" w:space="0" w:color="auto"/>
            </w:tcBorders>
            <w:hideMark/>
          </w:tcPr>
          <w:p w14:paraId="476328B9"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3</w:t>
            </w:r>
          </w:p>
        </w:tc>
        <w:tc>
          <w:tcPr>
            <w:tcW w:w="1901" w:type="dxa"/>
            <w:tcBorders>
              <w:top w:val="single" w:sz="4" w:space="0" w:color="auto"/>
              <w:left w:val="single" w:sz="4" w:space="0" w:color="auto"/>
              <w:bottom w:val="single" w:sz="4" w:space="0" w:color="auto"/>
              <w:right w:val="single" w:sz="4" w:space="0" w:color="auto"/>
            </w:tcBorders>
            <w:hideMark/>
          </w:tcPr>
          <w:p w14:paraId="421E11FB"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PT</w:t>
            </w:r>
          </w:p>
        </w:tc>
        <w:tc>
          <w:tcPr>
            <w:tcW w:w="7861" w:type="dxa"/>
            <w:tcBorders>
              <w:top w:val="single" w:sz="4" w:space="0" w:color="auto"/>
              <w:left w:val="single" w:sz="4" w:space="0" w:color="auto"/>
              <w:bottom w:val="single" w:sz="4" w:space="0" w:color="auto"/>
              <w:right w:val="single" w:sz="4" w:space="0" w:color="auto"/>
            </w:tcBorders>
            <w:hideMark/>
          </w:tcPr>
          <w:p w14:paraId="16A49CAF" w14:textId="77777777" w:rsidR="003B488D" w:rsidRPr="003B488D" w:rsidRDefault="003B488D" w:rsidP="003A0B63">
            <w:pPr>
              <w:spacing w:after="0" w:line="360" w:lineRule="auto"/>
              <w:jc w:val="center"/>
              <w:rPr>
                <w:rFonts w:ascii="Times New Roman" w:eastAsia="Calibri" w:hAnsi="Times New Roman" w:cs="Times New Roman"/>
                <w:sz w:val="26"/>
                <w:szCs w:val="26"/>
                <w:lang w:val="vi-VN"/>
              </w:rPr>
            </w:pPr>
            <w:r w:rsidRPr="003B488D">
              <w:rPr>
                <w:rFonts w:ascii="Times New Roman" w:eastAsia="Calibri" w:hAnsi="Times New Roman" w:cs="Times New Roman"/>
                <w:sz w:val="26"/>
                <w:szCs w:val="26"/>
              </w:rPr>
              <w:t>N</w:t>
            </w:r>
            <w:r w:rsidRPr="003B488D">
              <w:rPr>
                <w:rFonts w:ascii="Times New Roman" w:eastAsia="Calibri" w:hAnsi="Times New Roman" w:cs="Times New Roman"/>
                <w:sz w:val="26"/>
                <w:szCs w:val="26"/>
                <w:lang w:val="vi-VN"/>
              </w:rPr>
              <w:t>hân viên PT trợ giúp các hội viên trong quá trình tập luyện tại phòng gym</w:t>
            </w:r>
          </w:p>
        </w:tc>
      </w:tr>
      <w:tr w:rsidR="003B488D" w:rsidRPr="003B488D" w14:paraId="07305979" w14:textId="77777777" w:rsidTr="006A7C94">
        <w:tc>
          <w:tcPr>
            <w:tcW w:w="704" w:type="dxa"/>
            <w:tcBorders>
              <w:top w:val="single" w:sz="4" w:space="0" w:color="auto"/>
              <w:left w:val="single" w:sz="4" w:space="0" w:color="auto"/>
              <w:bottom w:val="single" w:sz="4" w:space="0" w:color="auto"/>
              <w:right w:val="single" w:sz="4" w:space="0" w:color="auto"/>
            </w:tcBorders>
            <w:hideMark/>
          </w:tcPr>
          <w:p w14:paraId="71B73A4C"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4</w:t>
            </w:r>
          </w:p>
        </w:tc>
        <w:tc>
          <w:tcPr>
            <w:tcW w:w="1901" w:type="dxa"/>
            <w:tcBorders>
              <w:top w:val="single" w:sz="4" w:space="0" w:color="auto"/>
              <w:left w:val="single" w:sz="4" w:space="0" w:color="auto"/>
              <w:bottom w:val="single" w:sz="4" w:space="0" w:color="auto"/>
              <w:right w:val="single" w:sz="4" w:space="0" w:color="auto"/>
            </w:tcBorders>
            <w:hideMark/>
          </w:tcPr>
          <w:p w14:paraId="1D446BD9" w14:textId="77777777" w:rsidR="003B488D" w:rsidRPr="003B488D" w:rsidRDefault="003B488D" w:rsidP="003A0B63">
            <w:pPr>
              <w:spacing w:after="0" w:line="360" w:lineRule="auto"/>
              <w:jc w:val="center"/>
              <w:rPr>
                <w:rFonts w:ascii="Times New Roman" w:eastAsia="Calibri" w:hAnsi="Times New Roman" w:cs="Times New Roman"/>
                <w:sz w:val="26"/>
                <w:szCs w:val="26"/>
                <w:lang w:val="vi-VN"/>
              </w:rPr>
            </w:pPr>
            <w:r w:rsidRPr="003B488D">
              <w:rPr>
                <w:rFonts w:ascii="Times New Roman" w:eastAsia="Calibri" w:hAnsi="Times New Roman" w:cs="Times New Roman"/>
                <w:sz w:val="26"/>
                <w:szCs w:val="26"/>
              </w:rPr>
              <w:t>Lao công</w:t>
            </w:r>
          </w:p>
        </w:tc>
        <w:tc>
          <w:tcPr>
            <w:tcW w:w="7861" w:type="dxa"/>
            <w:tcBorders>
              <w:top w:val="single" w:sz="4" w:space="0" w:color="auto"/>
              <w:left w:val="single" w:sz="4" w:space="0" w:color="auto"/>
              <w:bottom w:val="single" w:sz="4" w:space="0" w:color="auto"/>
              <w:right w:val="single" w:sz="4" w:space="0" w:color="auto"/>
            </w:tcBorders>
            <w:hideMark/>
          </w:tcPr>
          <w:p w14:paraId="64EA2F95" w14:textId="77777777" w:rsidR="003B488D" w:rsidRPr="003B488D" w:rsidRDefault="003B488D" w:rsidP="003A0B63">
            <w:pPr>
              <w:spacing w:after="0" w:line="360" w:lineRule="auto"/>
              <w:jc w:val="center"/>
              <w:rPr>
                <w:rFonts w:ascii="Times New Roman" w:eastAsia="Calibri" w:hAnsi="Times New Roman" w:cs="Times New Roman"/>
                <w:sz w:val="26"/>
                <w:szCs w:val="26"/>
                <w:lang w:val="vi-VN"/>
              </w:rPr>
            </w:pPr>
            <w:r w:rsidRPr="003B488D">
              <w:rPr>
                <w:rFonts w:ascii="Times New Roman" w:eastAsia="Calibri" w:hAnsi="Times New Roman" w:cs="Times New Roman"/>
                <w:sz w:val="26"/>
                <w:szCs w:val="26"/>
              </w:rPr>
              <w:t>D</w:t>
            </w:r>
            <w:r w:rsidRPr="003B488D">
              <w:rPr>
                <w:rFonts w:ascii="Times New Roman" w:eastAsia="Calibri" w:hAnsi="Times New Roman" w:cs="Times New Roman"/>
                <w:sz w:val="26"/>
                <w:szCs w:val="26"/>
                <w:lang w:val="vi-VN"/>
              </w:rPr>
              <w:t>ọn dẹp phòng gym</w:t>
            </w:r>
          </w:p>
        </w:tc>
      </w:tr>
    </w:tbl>
    <w:p w14:paraId="64E53179" w14:textId="77777777" w:rsidR="003B488D" w:rsidRPr="003B488D" w:rsidRDefault="003B488D" w:rsidP="003B488D">
      <w:pPr>
        <w:ind w:left="720"/>
        <w:contextualSpacing/>
        <w:rPr>
          <w:rFonts w:ascii="Times New Roman" w:eastAsia="Calibri" w:hAnsi="Times New Roman" w:cs="Times New Roman"/>
          <w:sz w:val="26"/>
          <w:szCs w:val="26"/>
        </w:rPr>
      </w:pPr>
    </w:p>
    <w:p w14:paraId="47A7E9D7" w14:textId="54CF0CB4" w:rsidR="003B488D" w:rsidRPr="00E06976" w:rsidRDefault="003B488D" w:rsidP="003A0B63">
      <w:pPr>
        <w:pStyle w:val="Heading3"/>
        <w:numPr>
          <w:ilvl w:val="1"/>
          <w:numId w:val="34"/>
        </w:numPr>
        <w:spacing w:before="0" w:line="360" w:lineRule="auto"/>
        <w:ind w:left="720"/>
        <w:rPr>
          <w:rFonts w:ascii="Times New Roman" w:eastAsia="Calibri" w:hAnsi="Times New Roman" w:cs="Times New Roman"/>
          <w:color w:val="auto"/>
          <w:sz w:val="26"/>
          <w:szCs w:val="26"/>
        </w:rPr>
      </w:pPr>
      <w:bookmarkStart w:id="10" w:name="_Toc76667294"/>
      <w:r w:rsidRPr="00E06976">
        <w:rPr>
          <w:rFonts w:ascii="Times New Roman" w:eastAsia="Calibri" w:hAnsi="Times New Roman" w:cs="Times New Roman"/>
          <w:color w:val="auto"/>
          <w:sz w:val="26"/>
          <w:szCs w:val="26"/>
        </w:rPr>
        <w:t xml:space="preserve">Danh sách các Use </w:t>
      </w:r>
      <w:r w:rsidR="00E731AA" w:rsidRPr="00E06976">
        <w:rPr>
          <w:rFonts w:ascii="Times New Roman" w:eastAsia="Calibri" w:hAnsi="Times New Roman" w:cs="Times New Roman"/>
          <w:color w:val="auto"/>
          <w:sz w:val="26"/>
          <w:szCs w:val="26"/>
        </w:rPr>
        <w:t>Case.</w:t>
      </w:r>
      <w:bookmarkEnd w:id="10"/>
    </w:p>
    <w:tbl>
      <w:tblPr>
        <w:tblW w:w="10462" w:type="dxa"/>
        <w:tblLook w:val="04A0" w:firstRow="1" w:lastRow="0" w:firstColumn="1" w:lastColumn="0" w:noHBand="0" w:noVBand="1"/>
      </w:tblPr>
      <w:tblGrid>
        <w:gridCol w:w="704"/>
        <w:gridCol w:w="3881"/>
        <w:gridCol w:w="5877"/>
      </w:tblGrid>
      <w:tr w:rsidR="003B488D" w:rsidRPr="003B488D" w14:paraId="2CAC52F9" w14:textId="77777777" w:rsidTr="006A7C94">
        <w:tc>
          <w:tcPr>
            <w:tcW w:w="704" w:type="dxa"/>
            <w:tcBorders>
              <w:top w:val="single" w:sz="4" w:space="0" w:color="auto"/>
              <w:left w:val="single" w:sz="4" w:space="0" w:color="auto"/>
              <w:bottom w:val="single" w:sz="4" w:space="0" w:color="auto"/>
              <w:right w:val="single" w:sz="4" w:space="0" w:color="auto"/>
            </w:tcBorders>
            <w:hideMark/>
          </w:tcPr>
          <w:p w14:paraId="0FC2B2C0"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STT</w:t>
            </w:r>
          </w:p>
        </w:tc>
        <w:tc>
          <w:tcPr>
            <w:tcW w:w="3881" w:type="dxa"/>
            <w:tcBorders>
              <w:top w:val="single" w:sz="4" w:space="0" w:color="auto"/>
              <w:left w:val="single" w:sz="4" w:space="0" w:color="auto"/>
              <w:bottom w:val="single" w:sz="4" w:space="0" w:color="auto"/>
              <w:right w:val="single" w:sz="4" w:space="0" w:color="auto"/>
            </w:tcBorders>
            <w:hideMark/>
          </w:tcPr>
          <w:p w14:paraId="3B503AD4" w14:textId="77777777" w:rsidR="003B488D" w:rsidRPr="003B488D" w:rsidRDefault="003B488D" w:rsidP="003A0B63">
            <w:pPr>
              <w:spacing w:line="360" w:lineRule="auto"/>
              <w:jc w:val="center"/>
              <w:rPr>
                <w:rFonts w:ascii="Times New Roman" w:eastAsia="Calibri" w:hAnsi="Times New Roman" w:cs="Times New Roman"/>
                <w:sz w:val="26"/>
                <w:szCs w:val="26"/>
                <w:lang w:val="vi-VN"/>
              </w:rPr>
            </w:pPr>
            <w:r w:rsidRPr="003B488D">
              <w:rPr>
                <w:rFonts w:ascii="Times New Roman" w:eastAsia="Calibri" w:hAnsi="Times New Roman" w:cs="Times New Roman"/>
                <w:sz w:val="26"/>
                <w:szCs w:val="26"/>
              </w:rPr>
              <w:t>Tên Usecase</w:t>
            </w:r>
          </w:p>
        </w:tc>
        <w:tc>
          <w:tcPr>
            <w:tcW w:w="5877" w:type="dxa"/>
            <w:tcBorders>
              <w:top w:val="single" w:sz="4" w:space="0" w:color="auto"/>
              <w:left w:val="single" w:sz="4" w:space="0" w:color="auto"/>
              <w:bottom w:val="single" w:sz="4" w:space="0" w:color="auto"/>
              <w:right w:val="single" w:sz="4" w:space="0" w:color="auto"/>
            </w:tcBorders>
            <w:hideMark/>
          </w:tcPr>
          <w:p w14:paraId="0FEDB102"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Ý nghĩa/Ghi chú</w:t>
            </w:r>
          </w:p>
        </w:tc>
      </w:tr>
      <w:tr w:rsidR="003B488D" w:rsidRPr="003B488D" w14:paraId="0AF00991" w14:textId="77777777" w:rsidTr="006A7C94">
        <w:tc>
          <w:tcPr>
            <w:tcW w:w="704" w:type="dxa"/>
            <w:tcBorders>
              <w:top w:val="single" w:sz="4" w:space="0" w:color="auto"/>
              <w:left w:val="single" w:sz="4" w:space="0" w:color="auto"/>
              <w:bottom w:val="single" w:sz="4" w:space="0" w:color="auto"/>
              <w:right w:val="single" w:sz="4" w:space="0" w:color="auto"/>
            </w:tcBorders>
          </w:tcPr>
          <w:p w14:paraId="69F7EB9A"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67166848"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Đăng nhập</w:t>
            </w:r>
          </w:p>
        </w:tc>
        <w:tc>
          <w:tcPr>
            <w:tcW w:w="5877" w:type="dxa"/>
            <w:tcBorders>
              <w:top w:val="single" w:sz="4" w:space="0" w:color="auto"/>
              <w:left w:val="single" w:sz="4" w:space="0" w:color="auto"/>
              <w:bottom w:val="single" w:sz="4" w:space="0" w:color="auto"/>
              <w:right w:val="single" w:sz="4" w:space="0" w:color="auto"/>
            </w:tcBorders>
          </w:tcPr>
          <w:p w14:paraId="61AB7D3A"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Đăng nhập vào hệ thống</w:t>
            </w:r>
          </w:p>
        </w:tc>
      </w:tr>
      <w:tr w:rsidR="003B488D" w:rsidRPr="003B488D" w14:paraId="5E90508F" w14:textId="77777777" w:rsidTr="006A7C94">
        <w:tc>
          <w:tcPr>
            <w:tcW w:w="704" w:type="dxa"/>
            <w:tcBorders>
              <w:top w:val="single" w:sz="4" w:space="0" w:color="auto"/>
              <w:left w:val="single" w:sz="4" w:space="0" w:color="auto"/>
              <w:bottom w:val="single" w:sz="4" w:space="0" w:color="auto"/>
              <w:right w:val="single" w:sz="4" w:space="0" w:color="auto"/>
            </w:tcBorders>
          </w:tcPr>
          <w:p w14:paraId="35ABBDF1"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18A29E38"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Đăng xuất</w:t>
            </w:r>
          </w:p>
        </w:tc>
        <w:tc>
          <w:tcPr>
            <w:tcW w:w="5877" w:type="dxa"/>
            <w:tcBorders>
              <w:top w:val="single" w:sz="4" w:space="0" w:color="auto"/>
              <w:left w:val="single" w:sz="4" w:space="0" w:color="auto"/>
              <w:bottom w:val="single" w:sz="4" w:space="0" w:color="auto"/>
              <w:right w:val="single" w:sz="4" w:space="0" w:color="auto"/>
            </w:tcBorders>
          </w:tcPr>
          <w:p w14:paraId="319C91C0"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Đăng xuất khỏi hệ thống</w:t>
            </w:r>
          </w:p>
        </w:tc>
      </w:tr>
      <w:tr w:rsidR="003B488D" w:rsidRPr="003B488D" w14:paraId="48A02D88" w14:textId="77777777" w:rsidTr="006A7C94">
        <w:tc>
          <w:tcPr>
            <w:tcW w:w="704" w:type="dxa"/>
            <w:tcBorders>
              <w:top w:val="single" w:sz="4" w:space="0" w:color="auto"/>
              <w:left w:val="single" w:sz="4" w:space="0" w:color="auto"/>
              <w:bottom w:val="single" w:sz="4" w:space="0" w:color="auto"/>
              <w:right w:val="single" w:sz="4" w:space="0" w:color="auto"/>
            </w:tcBorders>
          </w:tcPr>
          <w:p w14:paraId="616F67AC"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09E916A4"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Tạo tài khoản</w:t>
            </w:r>
          </w:p>
        </w:tc>
        <w:tc>
          <w:tcPr>
            <w:tcW w:w="5877" w:type="dxa"/>
            <w:tcBorders>
              <w:top w:val="single" w:sz="4" w:space="0" w:color="auto"/>
              <w:left w:val="single" w:sz="4" w:space="0" w:color="auto"/>
              <w:bottom w:val="single" w:sz="4" w:space="0" w:color="auto"/>
              <w:right w:val="single" w:sz="4" w:space="0" w:color="auto"/>
            </w:tcBorders>
          </w:tcPr>
          <w:p w14:paraId="4E164D4C"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Tạo tài khoản đăng nhập cho nhân viên</w:t>
            </w:r>
          </w:p>
        </w:tc>
      </w:tr>
      <w:tr w:rsidR="003B488D" w:rsidRPr="003B488D" w14:paraId="1C24EAAD" w14:textId="77777777" w:rsidTr="006A7C94">
        <w:trPr>
          <w:trHeight w:val="305"/>
        </w:trPr>
        <w:tc>
          <w:tcPr>
            <w:tcW w:w="704" w:type="dxa"/>
            <w:tcBorders>
              <w:top w:val="single" w:sz="4" w:space="0" w:color="auto"/>
              <w:left w:val="single" w:sz="4" w:space="0" w:color="auto"/>
              <w:bottom w:val="single" w:sz="4" w:space="0" w:color="auto"/>
              <w:right w:val="single" w:sz="4" w:space="0" w:color="auto"/>
            </w:tcBorders>
          </w:tcPr>
          <w:p w14:paraId="43FF9AD7"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3FE3FB2E"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Quản lý phòng tập</w:t>
            </w:r>
          </w:p>
        </w:tc>
        <w:tc>
          <w:tcPr>
            <w:tcW w:w="5877" w:type="dxa"/>
            <w:tcBorders>
              <w:top w:val="single" w:sz="4" w:space="0" w:color="auto"/>
              <w:left w:val="single" w:sz="4" w:space="0" w:color="auto"/>
              <w:bottom w:val="single" w:sz="4" w:space="0" w:color="auto"/>
              <w:right w:val="single" w:sz="4" w:space="0" w:color="auto"/>
            </w:tcBorders>
          </w:tcPr>
          <w:p w14:paraId="2827DBB8"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Thêm, sửa, xóa thông tin của phòng tập</w:t>
            </w:r>
          </w:p>
        </w:tc>
      </w:tr>
      <w:tr w:rsidR="003B488D" w:rsidRPr="003B488D" w14:paraId="508A38CE" w14:textId="77777777" w:rsidTr="006A7C94">
        <w:tc>
          <w:tcPr>
            <w:tcW w:w="704" w:type="dxa"/>
            <w:tcBorders>
              <w:top w:val="single" w:sz="4" w:space="0" w:color="auto"/>
              <w:left w:val="single" w:sz="4" w:space="0" w:color="auto"/>
              <w:bottom w:val="single" w:sz="4" w:space="0" w:color="auto"/>
              <w:right w:val="single" w:sz="4" w:space="0" w:color="auto"/>
            </w:tcBorders>
          </w:tcPr>
          <w:p w14:paraId="4F4BB79A"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26CF7719"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Quản lý thiết bị</w:t>
            </w:r>
          </w:p>
        </w:tc>
        <w:tc>
          <w:tcPr>
            <w:tcW w:w="5877" w:type="dxa"/>
            <w:tcBorders>
              <w:top w:val="single" w:sz="4" w:space="0" w:color="auto"/>
              <w:left w:val="single" w:sz="4" w:space="0" w:color="auto"/>
              <w:bottom w:val="single" w:sz="4" w:space="0" w:color="auto"/>
              <w:right w:val="single" w:sz="4" w:space="0" w:color="auto"/>
            </w:tcBorders>
          </w:tcPr>
          <w:p w14:paraId="0018BFFF"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Thêm, sửa xóa thông tin của thiết bị</w:t>
            </w:r>
          </w:p>
        </w:tc>
      </w:tr>
      <w:tr w:rsidR="003B488D" w:rsidRPr="003B488D" w14:paraId="522F397A" w14:textId="77777777" w:rsidTr="006A7C94">
        <w:tc>
          <w:tcPr>
            <w:tcW w:w="704" w:type="dxa"/>
            <w:tcBorders>
              <w:top w:val="single" w:sz="4" w:space="0" w:color="auto"/>
              <w:left w:val="single" w:sz="4" w:space="0" w:color="auto"/>
              <w:bottom w:val="single" w:sz="4" w:space="0" w:color="auto"/>
              <w:right w:val="single" w:sz="4" w:space="0" w:color="auto"/>
            </w:tcBorders>
          </w:tcPr>
          <w:p w14:paraId="61B22641"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0A7276EA"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Quản lý nhân viên</w:t>
            </w:r>
          </w:p>
        </w:tc>
        <w:tc>
          <w:tcPr>
            <w:tcW w:w="5877" w:type="dxa"/>
            <w:tcBorders>
              <w:top w:val="single" w:sz="4" w:space="0" w:color="auto"/>
              <w:left w:val="single" w:sz="4" w:space="0" w:color="auto"/>
              <w:bottom w:val="single" w:sz="4" w:space="0" w:color="auto"/>
              <w:right w:val="single" w:sz="4" w:space="0" w:color="auto"/>
            </w:tcBorders>
          </w:tcPr>
          <w:p w14:paraId="6448A6AD"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Thêm, sửa, xóa thông tin nhân viên</w:t>
            </w:r>
          </w:p>
        </w:tc>
      </w:tr>
      <w:tr w:rsidR="003B488D" w:rsidRPr="003B488D" w14:paraId="4E9414A3" w14:textId="77777777" w:rsidTr="006A7C94">
        <w:tc>
          <w:tcPr>
            <w:tcW w:w="704" w:type="dxa"/>
            <w:tcBorders>
              <w:top w:val="single" w:sz="4" w:space="0" w:color="auto"/>
              <w:left w:val="single" w:sz="4" w:space="0" w:color="auto"/>
              <w:bottom w:val="single" w:sz="4" w:space="0" w:color="auto"/>
              <w:right w:val="single" w:sz="4" w:space="0" w:color="auto"/>
            </w:tcBorders>
          </w:tcPr>
          <w:p w14:paraId="78BCD61B"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7F6ED360"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Quản lý chấm công</w:t>
            </w:r>
          </w:p>
        </w:tc>
        <w:tc>
          <w:tcPr>
            <w:tcW w:w="5877" w:type="dxa"/>
            <w:tcBorders>
              <w:top w:val="single" w:sz="4" w:space="0" w:color="auto"/>
              <w:left w:val="single" w:sz="4" w:space="0" w:color="auto"/>
              <w:bottom w:val="single" w:sz="4" w:space="0" w:color="auto"/>
              <w:right w:val="single" w:sz="4" w:space="0" w:color="auto"/>
            </w:tcBorders>
          </w:tcPr>
          <w:p w14:paraId="59AFF698"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Thêm, sửa, xem bảng chấm công của nhân viên</w:t>
            </w:r>
          </w:p>
        </w:tc>
      </w:tr>
      <w:tr w:rsidR="003B488D" w:rsidRPr="003B488D" w14:paraId="1918DD38" w14:textId="77777777" w:rsidTr="006A7C94">
        <w:tc>
          <w:tcPr>
            <w:tcW w:w="704" w:type="dxa"/>
            <w:tcBorders>
              <w:top w:val="single" w:sz="4" w:space="0" w:color="auto"/>
              <w:left w:val="single" w:sz="4" w:space="0" w:color="auto"/>
              <w:bottom w:val="single" w:sz="4" w:space="0" w:color="auto"/>
              <w:right w:val="single" w:sz="4" w:space="0" w:color="auto"/>
            </w:tcBorders>
          </w:tcPr>
          <w:p w14:paraId="21E88EE1"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71BE0329"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Quản lý lịch trực của PT</w:t>
            </w:r>
          </w:p>
        </w:tc>
        <w:tc>
          <w:tcPr>
            <w:tcW w:w="5877" w:type="dxa"/>
            <w:tcBorders>
              <w:top w:val="single" w:sz="4" w:space="0" w:color="auto"/>
              <w:left w:val="single" w:sz="4" w:space="0" w:color="auto"/>
              <w:bottom w:val="single" w:sz="4" w:space="0" w:color="auto"/>
              <w:right w:val="single" w:sz="4" w:space="0" w:color="auto"/>
            </w:tcBorders>
          </w:tcPr>
          <w:p w14:paraId="218C294B"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Thêm, sửa, xóa lịch trực của PT</w:t>
            </w:r>
          </w:p>
        </w:tc>
      </w:tr>
      <w:tr w:rsidR="003B488D" w:rsidRPr="003B488D" w14:paraId="1E0C5AA3" w14:textId="77777777" w:rsidTr="006A7C94">
        <w:tc>
          <w:tcPr>
            <w:tcW w:w="704" w:type="dxa"/>
            <w:tcBorders>
              <w:top w:val="single" w:sz="4" w:space="0" w:color="auto"/>
              <w:left w:val="single" w:sz="4" w:space="0" w:color="auto"/>
              <w:bottom w:val="single" w:sz="4" w:space="0" w:color="auto"/>
              <w:right w:val="single" w:sz="4" w:space="0" w:color="auto"/>
            </w:tcBorders>
            <w:hideMark/>
          </w:tcPr>
          <w:p w14:paraId="69EB5EF2"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05A64D33"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Quản lý hội viên</w:t>
            </w:r>
          </w:p>
        </w:tc>
        <w:tc>
          <w:tcPr>
            <w:tcW w:w="5877" w:type="dxa"/>
            <w:tcBorders>
              <w:top w:val="single" w:sz="4" w:space="0" w:color="auto"/>
              <w:left w:val="single" w:sz="4" w:space="0" w:color="auto"/>
              <w:bottom w:val="single" w:sz="4" w:space="0" w:color="auto"/>
              <w:right w:val="single" w:sz="4" w:space="0" w:color="auto"/>
            </w:tcBorders>
          </w:tcPr>
          <w:p w14:paraId="57EC447D"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Thêm, sửa, xóa thông tin của hội viên</w:t>
            </w:r>
          </w:p>
        </w:tc>
      </w:tr>
      <w:tr w:rsidR="003B488D" w:rsidRPr="003B488D" w14:paraId="6398098E" w14:textId="77777777" w:rsidTr="006A7C94">
        <w:tc>
          <w:tcPr>
            <w:tcW w:w="704" w:type="dxa"/>
            <w:tcBorders>
              <w:top w:val="single" w:sz="4" w:space="0" w:color="auto"/>
              <w:left w:val="single" w:sz="4" w:space="0" w:color="auto"/>
              <w:bottom w:val="single" w:sz="4" w:space="0" w:color="auto"/>
              <w:right w:val="single" w:sz="4" w:space="0" w:color="auto"/>
            </w:tcBorders>
          </w:tcPr>
          <w:p w14:paraId="5AFDCFEB"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561E46C2"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Quản lý gói tập</w:t>
            </w:r>
          </w:p>
        </w:tc>
        <w:tc>
          <w:tcPr>
            <w:tcW w:w="5877" w:type="dxa"/>
            <w:tcBorders>
              <w:top w:val="single" w:sz="4" w:space="0" w:color="auto"/>
              <w:left w:val="single" w:sz="4" w:space="0" w:color="auto"/>
              <w:bottom w:val="single" w:sz="4" w:space="0" w:color="auto"/>
              <w:right w:val="single" w:sz="4" w:space="0" w:color="auto"/>
            </w:tcBorders>
          </w:tcPr>
          <w:p w14:paraId="628D58E4"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Thêm, sửa, xóa thông tin các gói tập</w:t>
            </w:r>
          </w:p>
        </w:tc>
      </w:tr>
      <w:tr w:rsidR="003B488D" w:rsidRPr="003B488D" w14:paraId="7D0316C4" w14:textId="77777777" w:rsidTr="006A7C94">
        <w:tc>
          <w:tcPr>
            <w:tcW w:w="704" w:type="dxa"/>
            <w:tcBorders>
              <w:top w:val="single" w:sz="4" w:space="0" w:color="auto"/>
              <w:left w:val="single" w:sz="4" w:space="0" w:color="auto"/>
              <w:bottom w:val="single" w:sz="4" w:space="0" w:color="auto"/>
              <w:right w:val="single" w:sz="4" w:space="0" w:color="auto"/>
            </w:tcBorders>
          </w:tcPr>
          <w:p w14:paraId="5AB3678C"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2F985355"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Đăng ký hội viên</w:t>
            </w:r>
          </w:p>
        </w:tc>
        <w:tc>
          <w:tcPr>
            <w:tcW w:w="5877" w:type="dxa"/>
            <w:tcBorders>
              <w:top w:val="single" w:sz="4" w:space="0" w:color="auto"/>
              <w:left w:val="single" w:sz="4" w:space="0" w:color="auto"/>
              <w:bottom w:val="single" w:sz="4" w:space="0" w:color="auto"/>
              <w:right w:val="single" w:sz="4" w:space="0" w:color="auto"/>
            </w:tcBorders>
          </w:tcPr>
          <w:p w14:paraId="01C1A5D2"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Đăng ký thông tin của hội viên mới lên hệ thống</w:t>
            </w:r>
          </w:p>
        </w:tc>
      </w:tr>
      <w:tr w:rsidR="003B488D" w:rsidRPr="003B488D" w14:paraId="65689F63" w14:textId="77777777" w:rsidTr="006A7C94">
        <w:tc>
          <w:tcPr>
            <w:tcW w:w="704" w:type="dxa"/>
            <w:tcBorders>
              <w:top w:val="single" w:sz="4" w:space="0" w:color="auto"/>
              <w:left w:val="single" w:sz="4" w:space="0" w:color="auto"/>
              <w:bottom w:val="single" w:sz="4" w:space="0" w:color="auto"/>
              <w:right w:val="single" w:sz="4" w:space="0" w:color="auto"/>
            </w:tcBorders>
          </w:tcPr>
          <w:p w14:paraId="7A8D6738"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1DBDD697"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Thanh toán</w:t>
            </w:r>
          </w:p>
        </w:tc>
        <w:tc>
          <w:tcPr>
            <w:tcW w:w="5877" w:type="dxa"/>
            <w:tcBorders>
              <w:top w:val="single" w:sz="4" w:space="0" w:color="auto"/>
              <w:left w:val="single" w:sz="4" w:space="0" w:color="auto"/>
              <w:bottom w:val="single" w:sz="4" w:space="0" w:color="auto"/>
              <w:right w:val="single" w:sz="4" w:space="0" w:color="auto"/>
            </w:tcBorders>
          </w:tcPr>
          <w:p w14:paraId="16DE3374"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Thêm thông tin thanh toán của hội viên</w:t>
            </w:r>
          </w:p>
        </w:tc>
      </w:tr>
      <w:tr w:rsidR="003B488D" w:rsidRPr="003B488D" w14:paraId="29C49E16" w14:textId="77777777" w:rsidTr="006A7C94">
        <w:tc>
          <w:tcPr>
            <w:tcW w:w="704" w:type="dxa"/>
            <w:tcBorders>
              <w:top w:val="single" w:sz="4" w:space="0" w:color="auto"/>
              <w:left w:val="single" w:sz="4" w:space="0" w:color="auto"/>
              <w:bottom w:val="single" w:sz="4" w:space="0" w:color="auto"/>
              <w:right w:val="single" w:sz="4" w:space="0" w:color="auto"/>
            </w:tcBorders>
          </w:tcPr>
          <w:p w14:paraId="79B78648"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10A778E3"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Điểm danh</w:t>
            </w:r>
          </w:p>
        </w:tc>
        <w:tc>
          <w:tcPr>
            <w:tcW w:w="5877" w:type="dxa"/>
            <w:tcBorders>
              <w:top w:val="single" w:sz="4" w:space="0" w:color="auto"/>
              <w:left w:val="single" w:sz="4" w:space="0" w:color="auto"/>
              <w:bottom w:val="single" w:sz="4" w:space="0" w:color="auto"/>
              <w:right w:val="single" w:sz="4" w:space="0" w:color="auto"/>
            </w:tcBorders>
          </w:tcPr>
          <w:p w14:paraId="03D55258"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Điểm danh ngày công của nhân viên</w:t>
            </w:r>
          </w:p>
        </w:tc>
      </w:tr>
      <w:tr w:rsidR="003B488D" w:rsidRPr="003B488D" w14:paraId="24225020" w14:textId="77777777" w:rsidTr="006A7C94">
        <w:tc>
          <w:tcPr>
            <w:tcW w:w="704" w:type="dxa"/>
            <w:tcBorders>
              <w:top w:val="single" w:sz="4" w:space="0" w:color="auto"/>
              <w:left w:val="single" w:sz="4" w:space="0" w:color="auto"/>
              <w:bottom w:val="single" w:sz="4" w:space="0" w:color="auto"/>
              <w:right w:val="single" w:sz="4" w:space="0" w:color="auto"/>
            </w:tcBorders>
            <w:hideMark/>
          </w:tcPr>
          <w:p w14:paraId="76F17A98" w14:textId="77777777" w:rsidR="003B488D" w:rsidRPr="003B488D" w:rsidRDefault="003B488D" w:rsidP="003A0B63">
            <w:pPr>
              <w:spacing w:line="360" w:lineRule="auto"/>
              <w:jc w:val="center"/>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28F919CC"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Thống kê doanh thu</w:t>
            </w:r>
          </w:p>
        </w:tc>
        <w:tc>
          <w:tcPr>
            <w:tcW w:w="5877" w:type="dxa"/>
            <w:tcBorders>
              <w:top w:val="single" w:sz="4" w:space="0" w:color="auto"/>
              <w:left w:val="single" w:sz="4" w:space="0" w:color="auto"/>
              <w:bottom w:val="single" w:sz="4" w:space="0" w:color="auto"/>
              <w:right w:val="single" w:sz="4" w:space="0" w:color="auto"/>
            </w:tcBorders>
          </w:tcPr>
          <w:p w14:paraId="775F7542" w14:textId="77777777" w:rsidR="003B488D" w:rsidRPr="003B488D" w:rsidRDefault="003B488D" w:rsidP="003A0B63">
            <w:pPr>
              <w:spacing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Thêm, sửa, xóa báo cáo thống kê</w:t>
            </w:r>
          </w:p>
        </w:tc>
      </w:tr>
      <w:tr w:rsidR="003B488D" w:rsidRPr="003B488D" w14:paraId="43EAA50C" w14:textId="77777777" w:rsidTr="006A7C94">
        <w:tc>
          <w:tcPr>
            <w:tcW w:w="704" w:type="dxa"/>
            <w:tcBorders>
              <w:top w:val="single" w:sz="4" w:space="0" w:color="auto"/>
              <w:left w:val="single" w:sz="4" w:space="0" w:color="auto"/>
              <w:bottom w:val="single" w:sz="4" w:space="0" w:color="auto"/>
              <w:right w:val="single" w:sz="4" w:space="0" w:color="auto"/>
            </w:tcBorders>
          </w:tcPr>
          <w:p w14:paraId="5368ABDF" w14:textId="77777777" w:rsidR="003B488D" w:rsidRPr="003B488D" w:rsidRDefault="003B488D" w:rsidP="003B488D">
            <w:pPr>
              <w:spacing w:line="360" w:lineRule="auto"/>
              <w:jc w:val="both"/>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71967874"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Thống kê hội viên</w:t>
            </w:r>
          </w:p>
        </w:tc>
        <w:tc>
          <w:tcPr>
            <w:tcW w:w="5877" w:type="dxa"/>
            <w:tcBorders>
              <w:top w:val="single" w:sz="4" w:space="0" w:color="auto"/>
              <w:left w:val="single" w:sz="4" w:space="0" w:color="auto"/>
              <w:bottom w:val="single" w:sz="4" w:space="0" w:color="auto"/>
              <w:right w:val="single" w:sz="4" w:space="0" w:color="auto"/>
            </w:tcBorders>
          </w:tcPr>
          <w:p w14:paraId="3497F04E"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Thêm, sửa, xóa báo cáo thống kê</w:t>
            </w:r>
          </w:p>
        </w:tc>
      </w:tr>
      <w:tr w:rsidR="003B488D" w:rsidRPr="003B488D" w14:paraId="4AD12A61" w14:textId="77777777" w:rsidTr="006A7C94">
        <w:tc>
          <w:tcPr>
            <w:tcW w:w="704" w:type="dxa"/>
            <w:tcBorders>
              <w:top w:val="single" w:sz="4" w:space="0" w:color="auto"/>
              <w:left w:val="single" w:sz="4" w:space="0" w:color="auto"/>
              <w:bottom w:val="single" w:sz="4" w:space="0" w:color="auto"/>
              <w:right w:val="single" w:sz="4" w:space="0" w:color="auto"/>
            </w:tcBorders>
          </w:tcPr>
          <w:p w14:paraId="1BCA867E" w14:textId="77777777" w:rsidR="003B488D" w:rsidRPr="003B488D" w:rsidRDefault="003B488D" w:rsidP="003B488D">
            <w:pPr>
              <w:spacing w:line="360" w:lineRule="auto"/>
              <w:jc w:val="both"/>
              <w:rPr>
                <w:rFonts w:ascii="Times New Roman" w:eastAsia="Calibri" w:hAnsi="Times New Roman" w:cs="Times New Roman"/>
                <w:sz w:val="26"/>
                <w:szCs w:val="26"/>
              </w:rPr>
            </w:pPr>
          </w:p>
        </w:tc>
        <w:tc>
          <w:tcPr>
            <w:tcW w:w="3881" w:type="dxa"/>
            <w:tcBorders>
              <w:top w:val="single" w:sz="4" w:space="0" w:color="auto"/>
              <w:left w:val="single" w:sz="4" w:space="0" w:color="auto"/>
              <w:bottom w:val="single" w:sz="4" w:space="0" w:color="auto"/>
              <w:right w:val="single" w:sz="4" w:space="0" w:color="auto"/>
            </w:tcBorders>
          </w:tcPr>
          <w:p w14:paraId="43964E0A"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Quản lý phản hồi của khách hàng</w:t>
            </w:r>
          </w:p>
        </w:tc>
        <w:tc>
          <w:tcPr>
            <w:tcW w:w="5877" w:type="dxa"/>
            <w:tcBorders>
              <w:top w:val="single" w:sz="4" w:space="0" w:color="auto"/>
              <w:left w:val="single" w:sz="4" w:space="0" w:color="auto"/>
              <w:bottom w:val="single" w:sz="4" w:space="0" w:color="auto"/>
              <w:right w:val="single" w:sz="4" w:space="0" w:color="auto"/>
            </w:tcBorders>
          </w:tcPr>
          <w:p w14:paraId="783CAD4C" w14:textId="77777777" w:rsidR="003B488D" w:rsidRPr="003B488D" w:rsidRDefault="003B488D" w:rsidP="003A0B63">
            <w:pPr>
              <w:spacing w:after="0" w:line="360" w:lineRule="auto"/>
              <w:jc w:val="center"/>
              <w:rPr>
                <w:rFonts w:ascii="Times New Roman" w:eastAsia="Calibri" w:hAnsi="Times New Roman" w:cs="Times New Roman"/>
                <w:sz w:val="26"/>
                <w:szCs w:val="26"/>
              </w:rPr>
            </w:pPr>
            <w:r w:rsidRPr="003B488D">
              <w:rPr>
                <w:rFonts w:ascii="Times New Roman" w:eastAsia="Calibri" w:hAnsi="Times New Roman" w:cs="Times New Roman"/>
                <w:sz w:val="26"/>
                <w:szCs w:val="26"/>
              </w:rPr>
              <w:t>Thêm, sửa, xóa phản hồi</w:t>
            </w:r>
          </w:p>
        </w:tc>
      </w:tr>
    </w:tbl>
    <w:p w14:paraId="5553A91F" w14:textId="77777777" w:rsidR="003B488D" w:rsidRPr="003B488D" w:rsidRDefault="003B488D" w:rsidP="00C71CE3"/>
    <w:p w14:paraId="058BFAF5" w14:textId="03BB3987" w:rsidR="003B488D" w:rsidRPr="00E06976" w:rsidRDefault="003B488D" w:rsidP="003A0B63">
      <w:pPr>
        <w:pStyle w:val="Heading3"/>
        <w:numPr>
          <w:ilvl w:val="1"/>
          <w:numId w:val="34"/>
        </w:numPr>
        <w:spacing w:before="0" w:line="360" w:lineRule="auto"/>
        <w:ind w:left="720"/>
        <w:jc w:val="both"/>
        <w:rPr>
          <w:rFonts w:ascii="Times New Roman" w:eastAsia="Calibri" w:hAnsi="Times New Roman" w:cs="Times New Roman"/>
          <w:color w:val="auto"/>
          <w:sz w:val="26"/>
          <w:szCs w:val="26"/>
        </w:rPr>
      </w:pPr>
      <w:bookmarkStart w:id="11" w:name="_Toc76667295"/>
      <w:r w:rsidRPr="00E06976">
        <w:rPr>
          <w:rFonts w:ascii="Times New Roman" w:eastAsia="Calibri" w:hAnsi="Times New Roman" w:cs="Times New Roman"/>
          <w:color w:val="auto"/>
          <w:sz w:val="26"/>
          <w:szCs w:val="26"/>
        </w:rPr>
        <w:t xml:space="preserve">Đặc tả Use </w:t>
      </w:r>
      <w:r w:rsidR="00E06976" w:rsidRPr="00E06976">
        <w:rPr>
          <w:rFonts w:ascii="Times New Roman" w:eastAsia="Calibri" w:hAnsi="Times New Roman" w:cs="Times New Roman"/>
          <w:color w:val="auto"/>
          <w:sz w:val="26"/>
          <w:szCs w:val="26"/>
        </w:rPr>
        <w:t>Case.</w:t>
      </w:r>
      <w:bookmarkEnd w:id="11"/>
    </w:p>
    <w:tbl>
      <w:tblPr>
        <w:tblStyle w:val="TableGrid"/>
        <w:tblW w:w="10390" w:type="dxa"/>
        <w:tblInd w:w="-5" w:type="dxa"/>
        <w:tblLook w:val="04A0" w:firstRow="1" w:lastRow="0" w:firstColumn="1" w:lastColumn="0" w:noHBand="0" w:noVBand="1"/>
      </w:tblPr>
      <w:tblGrid>
        <w:gridCol w:w="720"/>
        <w:gridCol w:w="1080"/>
        <w:gridCol w:w="1080"/>
        <w:gridCol w:w="1260"/>
        <w:gridCol w:w="1080"/>
        <w:gridCol w:w="5170"/>
      </w:tblGrid>
      <w:tr w:rsidR="003B488D" w:rsidRPr="003B488D" w14:paraId="1E7AEF16" w14:textId="77777777" w:rsidTr="006A7C94">
        <w:tc>
          <w:tcPr>
            <w:tcW w:w="720" w:type="dxa"/>
          </w:tcPr>
          <w:p w14:paraId="662743AC" w14:textId="77777777" w:rsidR="003B488D" w:rsidRPr="00E06976" w:rsidRDefault="003B488D" w:rsidP="00E06976">
            <w:pPr>
              <w:spacing w:line="360" w:lineRule="auto"/>
              <w:jc w:val="center"/>
              <w:rPr>
                <w:rFonts w:ascii="Times New Roman" w:eastAsia="Calibri" w:hAnsi="Times New Roman" w:cs="Times New Roman"/>
                <w:sz w:val="26"/>
                <w:szCs w:val="26"/>
              </w:rPr>
            </w:pPr>
            <w:r w:rsidRPr="00E06976">
              <w:rPr>
                <w:rFonts w:ascii="Times New Roman" w:eastAsia="Calibri" w:hAnsi="Times New Roman" w:cs="Times New Roman"/>
                <w:sz w:val="26"/>
                <w:szCs w:val="26"/>
              </w:rPr>
              <w:t>STT</w:t>
            </w:r>
          </w:p>
        </w:tc>
        <w:tc>
          <w:tcPr>
            <w:tcW w:w="1080" w:type="dxa"/>
          </w:tcPr>
          <w:p w14:paraId="0B5BFFF2" w14:textId="77777777" w:rsidR="003B488D" w:rsidRPr="00E06976" w:rsidRDefault="003B488D" w:rsidP="00E06976">
            <w:pPr>
              <w:spacing w:line="360" w:lineRule="auto"/>
              <w:jc w:val="center"/>
              <w:rPr>
                <w:rFonts w:ascii="Times New Roman" w:eastAsia="Calibri" w:hAnsi="Times New Roman" w:cs="Times New Roman"/>
                <w:sz w:val="26"/>
                <w:szCs w:val="26"/>
              </w:rPr>
            </w:pPr>
            <w:r w:rsidRPr="00E06976">
              <w:rPr>
                <w:rFonts w:ascii="Times New Roman" w:eastAsia="Calibri" w:hAnsi="Times New Roman" w:cs="Times New Roman"/>
                <w:sz w:val="26"/>
                <w:szCs w:val="26"/>
              </w:rPr>
              <w:t>Use Case</w:t>
            </w:r>
          </w:p>
        </w:tc>
        <w:tc>
          <w:tcPr>
            <w:tcW w:w="1080" w:type="dxa"/>
          </w:tcPr>
          <w:p w14:paraId="63768DF3" w14:textId="77777777" w:rsidR="003B488D" w:rsidRPr="00E06976" w:rsidRDefault="003B488D" w:rsidP="00E06976">
            <w:pPr>
              <w:spacing w:line="360" w:lineRule="auto"/>
              <w:jc w:val="center"/>
              <w:rPr>
                <w:rFonts w:ascii="Times New Roman" w:eastAsia="Calibri" w:hAnsi="Times New Roman" w:cs="Times New Roman"/>
                <w:sz w:val="26"/>
                <w:szCs w:val="26"/>
              </w:rPr>
            </w:pPr>
            <w:r w:rsidRPr="00E06976">
              <w:rPr>
                <w:rFonts w:ascii="Times New Roman" w:eastAsia="Calibri" w:hAnsi="Times New Roman" w:cs="Times New Roman"/>
                <w:sz w:val="26"/>
                <w:szCs w:val="26"/>
              </w:rPr>
              <w:t>Actor</w:t>
            </w:r>
          </w:p>
        </w:tc>
        <w:tc>
          <w:tcPr>
            <w:tcW w:w="1260" w:type="dxa"/>
          </w:tcPr>
          <w:p w14:paraId="56309578" w14:textId="77777777" w:rsidR="003B488D" w:rsidRPr="00E06976" w:rsidRDefault="003B488D" w:rsidP="00E06976">
            <w:pPr>
              <w:spacing w:line="360" w:lineRule="auto"/>
              <w:jc w:val="center"/>
              <w:rPr>
                <w:rFonts w:ascii="Times New Roman" w:eastAsia="Calibri" w:hAnsi="Times New Roman" w:cs="Times New Roman"/>
                <w:sz w:val="26"/>
                <w:szCs w:val="26"/>
              </w:rPr>
            </w:pPr>
            <w:r w:rsidRPr="00E06976">
              <w:rPr>
                <w:rFonts w:ascii="Times New Roman" w:eastAsia="Calibri" w:hAnsi="Times New Roman" w:cs="Times New Roman"/>
                <w:sz w:val="26"/>
                <w:szCs w:val="26"/>
              </w:rPr>
              <w:t>Tóm tắt</w:t>
            </w:r>
          </w:p>
        </w:tc>
        <w:tc>
          <w:tcPr>
            <w:tcW w:w="1080" w:type="dxa"/>
          </w:tcPr>
          <w:p w14:paraId="20E2EF8B" w14:textId="77777777" w:rsidR="003B488D" w:rsidRPr="00E06976" w:rsidRDefault="003B488D" w:rsidP="00E06976">
            <w:pPr>
              <w:spacing w:line="360" w:lineRule="auto"/>
              <w:jc w:val="center"/>
              <w:rPr>
                <w:rFonts w:ascii="Times New Roman" w:eastAsia="Calibri" w:hAnsi="Times New Roman" w:cs="Times New Roman"/>
                <w:sz w:val="26"/>
                <w:szCs w:val="26"/>
              </w:rPr>
            </w:pPr>
            <w:r w:rsidRPr="00E06976">
              <w:rPr>
                <w:rFonts w:ascii="Times New Roman" w:eastAsia="Calibri" w:hAnsi="Times New Roman" w:cs="Times New Roman"/>
                <w:sz w:val="26"/>
                <w:szCs w:val="26"/>
              </w:rPr>
              <w:t>Điều kiện</w:t>
            </w:r>
          </w:p>
        </w:tc>
        <w:tc>
          <w:tcPr>
            <w:tcW w:w="5170" w:type="dxa"/>
          </w:tcPr>
          <w:p w14:paraId="3D0C5DE5" w14:textId="77777777" w:rsidR="003B488D" w:rsidRPr="00E06976" w:rsidRDefault="003B488D" w:rsidP="00E06976">
            <w:pPr>
              <w:spacing w:line="360" w:lineRule="auto"/>
              <w:jc w:val="center"/>
              <w:rPr>
                <w:rFonts w:ascii="Times New Roman" w:eastAsia="Calibri" w:hAnsi="Times New Roman" w:cs="Times New Roman"/>
                <w:sz w:val="26"/>
                <w:szCs w:val="26"/>
              </w:rPr>
            </w:pPr>
            <w:r w:rsidRPr="00E06976">
              <w:rPr>
                <w:rFonts w:ascii="Times New Roman" w:eastAsia="Calibri" w:hAnsi="Times New Roman" w:cs="Times New Roman"/>
                <w:sz w:val="26"/>
                <w:szCs w:val="26"/>
              </w:rPr>
              <w:t>Mô tả các bước thực hiện</w:t>
            </w:r>
          </w:p>
        </w:tc>
      </w:tr>
      <w:tr w:rsidR="003B488D" w:rsidRPr="003B488D" w14:paraId="4D8E1E87" w14:textId="77777777" w:rsidTr="006A7C94">
        <w:tc>
          <w:tcPr>
            <w:tcW w:w="720" w:type="dxa"/>
          </w:tcPr>
          <w:p w14:paraId="6D32F11C"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5658C25F"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Đăng nhập</w:t>
            </w:r>
          </w:p>
        </w:tc>
        <w:tc>
          <w:tcPr>
            <w:tcW w:w="1080" w:type="dxa"/>
          </w:tcPr>
          <w:p w14:paraId="26259273"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 tiếp tân, PT, lao công</w:t>
            </w:r>
          </w:p>
          <w:p w14:paraId="0A701AC0" w14:textId="77777777" w:rsidR="003B488D" w:rsidRPr="00E06976" w:rsidRDefault="003B488D" w:rsidP="00E06976">
            <w:pPr>
              <w:spacing w:line="360" w:lineRule="auto"/>
              <w:rPr>
                <w:rFonts w:ascii="Times New Roman" w:eastAsia="Calibri" w:hAnsi="Times New Roman" w:cs="Times New Roman"/>
                <w:sz w:val="26"/>
                <w:szCs w:val="26"/>
              </w:rPr>
            </w:pPr>
          </w:p>
        </w:tc>
        <w:tc>
          <w:tcPr>
            <w:tcW w:w="1260" w:type="dxa"/>
          </w:tcPr>
          <w:p w14:paraId="09BEEA7B"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Đăng nhập vào hệ thống để sử dụng các chức năng</w:t>
            </w:r>
          </w:p>
        </w:tc>
        <w:tc>
          <w:tcPr>
            <w:tcW w:w="1080" w:type="dxa"/>
          </w:tcPr>
          <w:p w14:paraId="7C362308"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chưa đăng nhập vào hệ thống và đã có tài khoản</w:t>
            </w:r>
          </w:p>
        </w:tc>
        <w:tc>
          <w:tcPr>
            <w:tcW w:w="5170" w:type="dxa"/>
          </w:tcPr>
          <w:p w14:paraId="43EAEC82"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mở ứng dụng, hệ thống sẽ hiển thị một cửa sổ bao gồm 2 trường là tên tài khoản và mật khẩu, 1 mục Quên mật khẩu và 1 nút đăng nhập</w:t>
            </w:r>
          </w:p>
          <w:p w14:paraId="268001C8" w14:textId="35B85F6D"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nhập tên tài khoản, mật khẩu, sau đó nhấn nút đăng nhập để hoàn tất việc đăng nhập vào hệ thống. Hệ thống sẽ kiểm tra tài khoản và mật khẩu có đúng hay không. Nếu đúng, hệ thống sẽ hiển thị thông báo đăng nhập thành công và màn hình sẽ chuyển đến giao diện menu chính của ứng dụng. Nếu không đúng, hệ thống sẽ từ chối truy cập, hiển thị thông báo tài khoản mật khẩu không hợp lệ và yêu cầu actor nhập lại.</w:t>
            </w:r>
          </w:p>
          <w:p w14:paraId="17D1253C" w14:textId="77777777" w:rsidR="003B488D" w:rsidRPr="00E06976" w:rsidRDefault="003B488D" w:rsidP="00E06976">
            <w:pPr>
              <w:spacing w:line="360" w:lineRule="auto"/>
              <w:rPr>
                <w:rFonts w:ascii="Times New Roman" w:eastAsia="Calibri" w:hAnsi="Times New Roman" w:cs="Times New Roman"/>
                <w:sz w:val="26"/>
                <w:szCs w:val="26"/>
              </w:rPr>
            </w:pPr>
          </w:p>
        </w:tc>
      </w:tr>
      <w:tr w:rsidR="003B488D" w:rsidRPr="003B488D" w14:paraId="21B91AFA" w14:textId="77777777" w:rsidTr="006A7C94">
        <w:tc>
          <w:tcPr>
            <w:tcW w:w="720" w:type="dxa"/>
          </w:tcPr>
          <w:p w14:paraId="6035EF91"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1034754E"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Đăng xuất</w:t>
            </w:r>
          </w:p>
        </w:tc>
        <w:tc>
          <w:tcPr>
            <w:tcW w:w="1080" w:type="dxa"/>
          </w:tcPr>
          <w:p w14:paraId="4784ECD4" w14:textId="42B9D6FB"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 tiếp tân, PT, lao công</w:t>
            </w:r>
          </w:p>
          <w:p w14:paraId="517E636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p>
        </w:tc>
        <w:tc>
          <w:tcPr>
            <w:tcW w:w="1260" w:type="dxa"/>
          </w:tcPr>
          <w:p w14:paraId="78B8067C"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Đăng xuất khỏi hệ thống để kết thúc phiên làm việc</w:t>
            </w:r>
          </w:p>
        </w:tc>
        <w:tc>
          <w:tcPr>
            <w:tcW w:w="1080" w:type="dxa"/>
          </w:tcPr>
          <w:p w14:paraId="46DDB95C"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đã đăng nhập vào hệ thống</w:t>
            </w:r>
          </w:p>
        </w:tc>
        <w:tc>
          <w:tcPr>
            <w:tcW w:w="5170" w:type="dxa"/>
          </w:tcPr>
          <w:p w14:paraId="431CD111"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xml:space="preserve">+ Actor ấn vào biểu tượng menu ở góc màn hình. Hệ thống sẽ hiển thị một danh sách các tuỳ chọn hành động. </w:t>
            </w:r>
          </w:p>
          <w:p w14:paraId="438D606D" w14:textId="659C645F"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xml:space="preserve">+ Actor tìm đến mục Đăng xuất và ấn vào. Hệ thống sẽ hiển thị thông báo Actor có xác nhận đăng xuất hay không. Nếu Actor chọn Có, hệ thống sẽ đăng xuất tải khoản của Actor ra khỏi </w:t>
            </w:r>
            <w:r w:rsidRPr="00E06976">
              <w:rPr>
                <w:rFonts w:ascii="Times New Roman" w:eastAsia="Calibri" w:hAnsi="Times New Roman" w:cs="Times New Roman"/>
                <w:color w:val="000000"/>
                <w:sz w:val="26"/>
                <w:szCs w:val="26"/>
                <w:shd w:val="clear" w:color="auto" w:fill="FFFFFF"/>
              </w:rPr>
              <w:lastRenderedPageBreak/>
              <w:t>hệ thống và chuyển về giao diện đăng nhập. Nếu Actor chọn Không, hệ thống sẽ giữ nguyên tình trạng đăng nhập và màn hình hiện tại, không hiển thị gì thêm.</w:t>
            </w:r>
          </w:p>
        </w:tc>
      </w:tr>
      <w:tr w:rsidR="003B488D" w:rsidRPr="003B488D" w14:paraId="639E4AD0" w14:textId="77777777" w:rsidTr="006A7C94">
        <w:tc>
          <w:tcPr>
            <w:tcW w:w="720" w:type="dxa"/>
          </w:tcPr>
          <w:p w14:paraId="554CB971"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7B730EF8"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Tạo tài khoản</w:t>
            </w:r>
          </w:p>
        </w:tc>
        <w:tc>
          <w:tcPr>
            <w:tcW w:w="1080" w:type="dxa"/>
          </w:tcPr>
          <w:p w14:paraId="08124804"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w:t>
            </w:r>
          </w:p>
        </w:tc>
        <w:tc>
          <w:tcPr>
            <w:tcW w:w="1260" w:type="dxa"/>
          </w:tcPr>
          <w:p w14:paraId="4061881C"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Tạo tài khoản đăng nhập cho các nhân viên</w:t>
            </w:r>
          </w:p>
        </w:tc>
        <w:tc>
          <w:tcPr>
            <w:tcW w:w="1080" w:type="dxa"/>
          </w:tcPr>
          <w:p w14:paraId="78AF7F06"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đã đăng nhập vào hệ thống và có quyền truy cập chức năng này</w:t>
            </w:r>
          </w:p>
        </w:tc>
        <w:tc>
          <w:tcPr>
            <w:tcW w:w="5170" w:type="dxa"/>
          </w:tcPr>
          <w:p w14:paraId="7FA8F5BF"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chức năng Tạo tài khoản từ màn hình menu chính</w:t>
            </w:r>
          </w:p>
          <w:p w14:paraId="0FE8A83C"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1 cửa sổ gồm các trường Mã nhân viên, Tên đăng nhập, mật khẩu và tùy chọn cấp độ truy cập cho tài khoản đó</w:t>
            </w:r>
          </w:p>
          <w:p w14:paraId="6B8AC569"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điền đẩy đủ và chọn nút Đăng ký</w:t>
            </w:r>
          </w:p>
          <w:p w14:paraId="45C42F27" w14:textId="5FE9A333"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Nếu thành công, hệ thống sẽ hiển thị thông báo đăng ký thành công. Nếu thất bại, hệ thống sẽ hiển thị thông báo không hợp lệ và yêu cầu Actor nhập lại</w:t>
            </w:r>
          </w:p>
          <w:p w14:paraId="1251B520" w14:textId="6602EE94"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p>
        </w:tc>
      </w:tr>
      <w:tr w:rsidR="003B488D" w:rsidRPr="003B488D" w14:paraId="7A8306E1" w14:textId="77777777" w:rsidTr="006A7C94">
        <w:tc>
          <w:tcPr>
            <w:tcW w:w="720" w:type="dxa"/>
          </w:tcPr>
          <w:p w14:paraId="4AA904A0" w14:textId="2A018A8B"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512339A7"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Quản lý phòng tập</w:t>
            </w:r>
          </w:p>
        </w:tc>
        <w:tc>
          <w:tcPr>
            <w:tcW w:w="1080" w:type="dxa"/>
          </w:tcPr>
          <w:p w14:paraId="4F67991A"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w:t>
            </w:r>
          </w:p>
        </w:tc>
        <w:tc>
          <w:tcPr>
            <w:tcW w:w="1260" w:type="dxa"/>
          </w:tcPr>
          <w:p w14:paraId="546967B1"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Thêm, sửa, xóa thông tin các phòng tập có trong phòng Gym</w:t>
            </w:r>
          </w:p>
        </w:tc>
        <w:tc>
          <w:tcPr>
            <w:tcW w:w="1080" w:type="dxa"/>
          </w:tcPr>
          <w:p w14:paraId="6ABBC4B2"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đã đăng nhập vào hệ thống và có quyền truy cập chức năng này</w:t>
            </w:r>
          </w:p>
        </w:tc>
        <w:tc>
          <w:tcPr>
            <w:tcW w:w="5170" w:type="dxa"/>
          </w:tcPr>
          <w:p w14:paraId="4075C0DF"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chức năng quản lý phòng tập từ màn hình menu chính</w:t>
            </w:r>
          </w:p>
          <w:p w14:paraId="00750D8C"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danh sách bao gồm số thứ tự, tên phòng, chức năng của phòng và tình trạng hoạt động của phòng đó</w:t>
            </w:r>
          </w:p>
          <w:p w14:paraId="259561DE"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Nếu chọn thêm mới, hệ thống sẽ hiển thị một form yêu cầu actor nhập thông tin của phòng mới định thêm. Nhập xong nhấn hoàn tất, hệ thống sẽ hiển thị thông báo Đã thêm thành công</w:t>
            </w:r>
          </w:p>
          <w:p w14:paraId="6ED8495A"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xml:space="preserve">+ Nếu chọn chỉnh sửa một phòng đã có sẵn, actor nhấp vào trường chứa dữ liệu cần sửa và thực hiện sửa đổi. Nhấn lưu để hoàn tất. Hệ </w:t>
            </w:r>
            <w:r w:rsidRPr="00E06976">
              <w:rPr>
                <w:rFonts w:ascii="Times New Roman" w:eastAsia="Calibri" w:hAnsi="Times New Roman" w:cs="Times New Roman"/>
                <w:color w:val="000000"/>
                <w:sz w:val="26"/>
                <w:szCs w:val="26"/>
                <w:shd w:val="clear" w:color="auto" w:fill="FFFFFF"/>
              </w:rPr>
              <w:lastRenderedPageBreak/>
              <w:t>thống sẽ hiển thị thông báo xác nhận có muốn chỉnh sửa hay không. Nếu actor chọn có, hệ thống sẽ hiển thị thông báo đã lưu thành công. Nếu actor chọn không, hệ thống sẽ huỷ bỏ việc thay đổi và quay về màn hình danh sách các phòng.</w:t>
            </w:r>
          </w:p>
        </w:tc>
      </w:tr>
      <w:tr w:rsidR="003B488D" w:rsidRPr="003B488D" w14:paraId="776AA2E5" w14:textId="77777777" w:rsidTr="006A7C94">
        <w:tc>
          <w:tcPr>
            <w:tcW w:w="720" w:type="dxa"/>
          </w:tcPr>
          <w:p w14:paraId="0FABCDAB"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4CFDCA33"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Quản lý thiết bị</w:t>
            </w:r>
          </w:p>
        </w:tc>
        <w:tc>
          <w:tcPr>
            <w:tcW w:w="1080" w:type="dxa"/>
          </w:tcPr>
          <w:p w14:paraId="3F42DF6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w:t>
            </w:r>
          </w:p>
        </w:tc>
        <w:tc>
          <w:tcPr>
            <w:tcW w:w="1260" w:type="dxa"/>
          </w:tcPr>
          <w:p w14:paraId="0380E981"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Thêm, sửa, xóa thông tin thiết bị trong phòng gym</w:t>
            </w:r>
          </w:p>
        </w:tc>
        <w:tc>
          <w:tcPr>
            <w:tcW w:w="1080" w:type="dxa"/>
          </w:tcPr>
          <w:p w14:paraId="038ABC1B"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đã đăng nhập vào hệ thống và có quyền truy cập chức năng này</w:t>
            </w:r>
          </w:p>
        </w:tc>
        <w:tc>
          <w:tcPr>
            <w:tcW w:w="5170" w:type="dxa"/>
          </w:tcPr>
          <w:p w14:paraId="7C5EFACC"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chức năng quản lý thiết bị từ màn hình menu chính</w:t>
            </w:r>
          </w:p>
          <w:p w14:paraId="62C85DA4"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một danh sách gồm các thiết bị đã được thêm vào trước đó</w:t>
            </w:r>
          </w:p>
          <w:p w14:paraId="3BBD4E6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Nếu muốn thêm mới, Actor chọn chức năng thêm. Hệ thống sẽ hiển thị một cửa sổ bao gồm tên thiết bị, mã thiết bị, ngày mua, đơn giá, số lượng, tình trạng của thiết bị</w:t>
            </w:r>
          </w:p>
          <w:p w14:paraId="68754F28"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nhập đầy đủ và chọn Thêm. Nếu thành công, hệ thống sẽ hiển thị Đã thêm thành công và quay về màn hình danh sách thiết bị. Nếu thất bại, hệ thống sẽ hiển thị Không hợp lệ và yêu cầu Actor nhập lại</w:t>
            </w:r>
          </w:p>
        </w:tc>
      </w:tr>
      <w:tr w:rsidR="003B488D" w:rsidRPr="003B488D" w14:paraId="2B414A60" w14:textId="77777777" w:rsidTr="006A7C94">
        <w:tc>
          <w:tcPr>
            <w:tcW w:w="720" w:type="dxa"/>
          </w:tcPr>
          <w:p w14:paraId="50F82493"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5A9FFF21"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Quản lý nhân viên</w:t>
            </w:r>
          </w:p>
        </w:tc>
        <w:tc>
          <w:tcPr>
            <w:tcW w:w="1080" w:type="dxa"/>
          </w:tcPr>
          <w:p w14:paraId="470B8C20"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w:t>
            </w:r>
          </w:p>
        </w:tc>
        <w:tc>
          <w:tcPr>
            <w:tcW w:w="1260" w:type="dxa"/>
          </w:tcPr>
          <w:p w14:paraId="210B7A20"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Thêm, sửa, xóa thông tin của nhân viên</w:t>
            </w:r>
          </w:p>
        </w:tc>
        <w:tc>
          <w:tcPr>
            <w:tcW w:w="1080" w:type="dxa"/>
          </w:tcPr>
          <w:p w14:paraId="5058D093"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xml:space="preserve">Actor đã đăng nhập vào hệ thống và có quyền truy cập chức </w:t>
            </w:r>
            <w:r w:rsidRPr="00E06976">
              <w:rPr>
                <w:rFonts w:ascii="Times New Roman" w:eastAsia="Calibri" w:hAnsi="Times New Roman" w:cs="Times New Roman"/>
                <w:color w:val="000000"/>
                <w:sz w:val="26"/>
                <w:szCs w:val="26"/>
                <w:shd w:val="clear" w:color="auto" w:fill="FFFFFF"/>
              </w:rPr>
              <w:lastRenderedPageBreak/>
              <w:t>năng này</w:t>
            </w:r>
          </w:p>
        </w:tc>
        <w:tc>
          <w:tcPr>
            <w:tcW w:w="5170" w:type="dxa"/>
          </w:tcPr>
          <w:p w14:paraId="7A46850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lastRenderedPageBreak/>
              <w:t>+ Actor chọn chức năng Quản lý nhân viên</w:t>
            </w:r>
          </w:p>
          <w:p w14:paraId="7E6A070D"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danh sách các nhân viên hiện có của phòng gym theo các trường thông tin như: Mã nhân viên, tên, giới tính, ngày sinh, sđt, địa chỉ, chức vụ, hệ số lương…</w:t>
            </w:r>
          </w:p>
          <w:p w14:paraId="449D6FD7"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xml:space="preserve">+ Actor có thể xem danh sách, thêm nhân viên mới vào danh sách bằng cách chọn chức năng Thêm mới, sửa thông tin nhân viên đã có trong </w:t>
            </w:r>
            <w:r w:rsidRPr="00E06976">
              <w:rPr>
                <w:rFonts w:ascii="Times New Roman" w:eastAsia="Calibri" w:hAnsi="Times New Roman" w:cs="Times New Roman"/>
                <w:color w:val="000000"/>
                <w:sz w:val="26"/>
                <w:szCs w:val="26"/>
                <w:shd w:val="clear" w:color="auto" w:fill="FFFFFF"/>
              </w:rPr>
              <w:lastRenderedPageBreak/>
              <w:t>danh sách bằng chức năng Chỉnh sửa, hoặc xoá nhân viên bằng chức năng Xoá</w:t>
            </w:r>
          </w:p>
          <w:p w14:paraId="66D85728"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TH1: Nếu chọn Thêm mới, hệ thống sẽ hiển thị một form yêu cầu quản lý nhập thông tin của nhân viên mới. Các thông tin gồm các trường như: Mã nhân viên, tên, giới tính, ngày sinh, sđt, địa chỉ, chức vụ, hệ số lương. Actor nhập đầy đủ rồi chọn Thêm khi hoàn tất. Nếu thành công, hệ thống sẽ quay lại giao diện bảng danh sách các nhân viên cùng với thông báo Đã thêm thành công. Nếu không thành công, hệ thống sẽ hiện thông báo và yêu cầu nhập lại</w:t>
            </w:r>
          </w:p>
          <w:p w14:paraId="14948163"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TH2: Nếu chọn Chỉnh sửa một nhân viên, hệ thống sẽ hiển thị form đã được nhập thông tin của nhân viên đó. Actor có thể chọn vào từng trường trong form để thay đổi thông tin. Chọn Sửa khi hoàn tất. Nếu thành công, hệ thống sẽ quay lại giao diện bảng danh sách các nhân viên cùng với thông báo Đã Sửa thành công. Nếu không thành công, hệ thống sẽ hiện thông báo và yêu cầu nhập lại</w:t>
            </w:r>
          </w:p>
          <w:p w14:paraId="20345D00"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xml:space="preserve">+ TH3: Nếu chọn Xoá một nhân viên, hệ thống sẽ hiển thị thông báo Actor có xác nhận xoá nhân viên đó hay không. Nếu chọn có, Hệ thống sẽ xoá thông tin của nhân viên đó cùng với thông báo Đã xoá thành công. Nếu chọn không, hệ thống sẽ giữ nguyên thông tin của </w:t>
            </w:r>
            <w:r w:rsidRPr="00E06976">
              <w:rPr>
                <w:rFonts w:ascii="Times New Roman" w:eastAsia="Calibri" w:hAnsi="Times New Roman" w:cs="Times New Roman"/>
                <w:color w:val="000000"/>
                <w:sz w:val="26"/>
                <w:szCs w:val="26"/>
                <w:shd w:val="clear" w:color="auto" w:fill="FFFFFF"/>
              </w:rPr>
              <w:lastRenderedPageBreak/>
              <w:t>nhân viên đó rồi quay lại màn hình danh sách các nhân viên</w:t>
            </w:r>
          </w:p>
          <w:p w14:paraId="13E09F0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p>
        </w:tc>
      </w:tr>
      <w:tr w:rsidR="003B488D" w:rsidRPr="003B488D" w14:paraId="226A8ADB" w14:textId="77777777" w:rsidTr="006A7C94">
        <w:tc>
          <w:tcPr>
            <w:tcW w:w="720" w:type="dxa"/>
          </w:tcPr>
          <w:p w14:paraId="02CF0A43"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5BC96775"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Quản lý chấm công</w:t>
            </w:r>
          </w:p>
        </w:tc>
        <w:tc>
          <w:tcPr>
            <w:tcW w:w="1080" w:type="dxa"/>
          </w:tcPr>
          <w:p w14:paraId="5892D968"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w:t>
            </w:r>
          </w:p>
        </w:tc>
        <w:tc>
          <w:tcPr>
            <w:tcW w:w="1260" w:type="dxa"/>
          </w:tcPr>
          <w:p w14:paraId="14AB5CD3"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Thêm, sửa, xem bảng chấm công của nhân viên</w:t>
            </w:r>
          </w:p>
        </w:tc>
        <w:tc>
          <w:tcPr>
            <w:tcW w:w="1080" w:type="dxa"/>
          </w:tcPr>
          <w:p w14:paraId="0D14CFAA"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đã đăng nhập vào hệ thống và có quyền truy cập chức năng này</w:t>
            </w:r>
          </w:p>
        </w:tc>
        <w:tc>
          <w:tcPr>
            <w:tcW w:w="5170" w:type="dxa"/>
          </w:tcPr>
          <w:p w14:paraId="726F6B6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chức năng Chấm Công từ màn hình menu chính</w:t>
            </w:r>
          </w:p>
          <w:p w14:paraId="3777FC33"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ra danh sách các nhân viên của phòng Gym. Actor chọn vào nhân viên cần quản lý chấm công.</w:t>
            </w:r>
          </w:p>
          <w:p w14:paraId="111309C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xml:space="preserve">+ Hệ thống sẽ hiển thị ra một bảng chấm công gồm các trường mã NV, tên NV, chức vụ, ngày trong tháng (từ 1 đến 31), tổng ngày công, ngày nghỉ… của nhân viên đó. Actor có thể xem bảng chấm công, có thể chỉnh sửa thông tin của các trường như tổng số ngày công, tổng số ngày nghỉ… Trường Ngày trong tháng sẽ được tích chọn tự động dựa trên điểm danh bằng thẻ của nhân viên. Actor có thể in bảng chấm công bằng cách chọn vào </w:t>
            </w:r>
            <w:proofErr w:type="gramStart"/>
            <w:r w:rsidRPr="00E06976">
              <w:rPr>
                <w:rFonts w:ascii="Times New Roman" w:eastAsia="Calibri" w:hAnsi="Times New Roman" w:cs="Times New Roman"/>
                <w:color w:val="000000"/>
                <w:sz w:val="26"/>
                <w:szCs w:val="26"/>
                <w:shd w:val="clear" w:color="auto" w:fill="FFFFFF"/>
              </w:rPr>
              <w:t>In</w:t>
            </w:r>
            <w:proofErr w:type="gramEnd"/>
          </w:p>
        </w:tc>
      </w:tr>
      <w:tr w:rsidR="003B488D" w:rsidRPr="003B488D" w14:paraId="72CFA223" w14:textId="77777777" w:rsidTr="006A7C94">
        <w:tc>
          <w:tcPr>
            <w:tcW w:w="720" w:type="dxa"/>
          </w:tcPr>
          <w:p w14:paraId="6C5DC78D"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64BD5DD0"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Quản lý lịch trực của PT</w:t>
            </w:r>
          </w:p>
        </w:tc>
        <w:tc>
          <w:tcPr>
            <w:tcW w:w="1080" w:type="dxa"/>
          </w:tcPr>
          <w:p w14:paraId="4FC4DC7D"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w:t>
            </w:r>
          </w:p>
        </w:tc>
        <w:tc>
          <w:tcPr>
            <w:tcW w:w="1260" w:type="dxa"/>
          </w:tcPr>
          <w:p w14:paraId="4E4B7EC7"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Thêm, sửa, xóa lịch trực của PT</w:t>
            </w:r>
          </w:p>
        </w:tc>
        <w:tc>
          <w:tcPr>
            <w:tcW w:w="1080" w:type="dxa"/>
          </w:tcPr>
          <w:p w14:paraId="414B6A31" w14:textId="7CB83B6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xml:space="preserve">Actor đã đăng nhập vào hệ thống và có quyền truy cập chức </w:t>
            </w:r>
            <w:r w:rsidRPr="00E06976">
              <w:rPr>
                <w:rFonts w:ascii="Times New Roman" w:eastAsia="Calibri" w:hAnsi="Times New Roman" w:cs="Times New Roman"/>
                <w:color w:val="000000"/>
                <w:sz w:val="26"/>
                <w:szCs w:val="26"/>
                <w:shd w:val="clear" w:color="auto" w:fill="FFFFFF"/>
              </w:rPr>
              <w:lastRenderedPageBreak/>
              <w:t>năng này</w:t>
            </w:r>
          </w:p>
        </w:tc>
        <w:tc>
          <w:tcPr>
            <w:tcW w:w="5170" w:type="dxa"/>
          </w:tcPr>
          <w:p w14:paraId="0535A1BC"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lastRenderedPageBreak/>
              <w:t>+ Actor chọn chức năng Lịch Trực từ màn hình menu chính</w:t>
            </w:r>
          </w:p>
          <w:p w14:paraId="758A6B28"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hiện ra một bảng thời gian biểu bao gồm các ngày trong tuần, các khoảng thời gian và mã PT, tên PT sẽ trực trong khoảng thời gian đó</w:t>
            </w:r>
          </w:p>
          <w:p w14:paraId="5A3DD0C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xml:space="preserve">+ Actor có thể thêm mới lịch trực. Chọn Thêm mới lịch trực, hệ thống sẽ hiển thị 1 của sổ gồm các trường Tên PT, Ngày trực, Buổi trực. Actor chọn đầy đủ và nhấn OK. Nếu thành </w:t>
            </w:r>
            <w:r w:rsidRPr="00E06976">
              <w:rPr>
                <w:rFonts w:ascii="Times New Roman" w:eastAsia="Calibri" w:hAnsi="Times New Roman" w:cs="Times New Roman"/>
                <w:color w:val="000000"/>
                <w:sz w:val="26"/>
                <w:szCs w:val="26"/>
                <w:shd w:val="clear" w:color="auto" w:fill="FFFFFF"/>
              </w:rPr>
              <w:lastRenderedPageBreak/>
              <w:t>công, Hệ thống sẽ hiển thị đã thêm thành công và lịch trực được thêm sẽ hiển thị trên bảng thời gian trực. Nếu thất bại, hệ thống sẽ hiển thị không hợp lệ và yêu cầu Actor chọn lại</w:t>
            </w:r>
          </w:p>
          <w:p w14:paraId="107EFD7F"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có thể xóa lịch trực đã được thêm trước đó của PT. Chọn Xóa lịch trực, hệ thống sẽ hiển thị 1 của sổ gồm các trường Tên PT, Ngày trực, Buổi trực. Actor chọn đầy đủ và nhấn Xóa. Nếu thành công, hệ thống sẽ hiển thị đã xóa thành công. Nếu thất bại, hệ thống sẽ hiển thị không hợp lệ và yêu cầu actor chọn lại</w:t>
            </w:r>
          </w:p>
        </w:tc>
      </w:tr>
      <w:tr w:rsidR="003B488D" w:rsidRPr="003B488D" w14:paraId="30783E92" w14:textId="77777777" w:rsidTr="006A7C94">
        <w:tc>
          <w:tcPr>
            <w:tcW w:w="720" w:type="dxa"/>
          </w:tcPr>
          <w:p w14:paraId="228C10FA"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72740ED3"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Quản lý hội viên</w:t>
            </w:r>
          </w:p>
        </w:tc>
        <w:tc>
          <w:tcPr>
            <w:tcW w:w="1080" w:type="dxa"/>
          </w:tcPr>
          <w:p w14:paraId="6969A3D8"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w:t>
            </w:r>
          </w:p>
        </w:tc>
        <w:tc>
          <w:tcPr>
            <w:tcW w:w="1260" w:type="dxa"/>
          </w:tcPr>
          <w:p w14:paraId="14BF8497"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Thêm, sửa, xóa thông tin hội viên</w:t>
            </w:r>
          </w:p>
        </w:tc>
        <w:tc>
          <w:tcPr>
            <w:tcW w:w="1080" w:type="dxa"/>
          </w:tcPr>
          <w:p w14:paraId="124E56A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đã đăng nhập vào hệ thống và có quyền truy cập chức năng này</w:t>
            </w:r>
          </w:p>
        </w:tc>
        <w:tc>
          <w:tcPr>
            <w:tcW w:w="5170" w:type="dxa"/>
          </w:tcPr>
          <w:p w14:paraId="625EBDD9"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chức năng Quản lý hội viên từ màn hình menu chính</w:t>
            </w:r>
          </w:p>
          <w:p w14:paraId="67A619BA"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1 của sổ bao gồm các trường thông tin của hội viên, 1 bảng thống kê danh sách các hội viên và các tùy chọn thêm, sửa, xóa….</w:t>
            </w:r>
          </w:p>
          <w:p w14:paraId="6A35E3FD"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có thể xem, thêm, sửa, xóa thông tin của hội viên, tìm hội viên bằng mã QR</w:t>
            </w:r>
          </w:p>
        </w:tc>
      </w:tr>
      <w:tr w:rsidR="003B488D" w:rsidRPr="003B488D" w14:paraId="46A1FC94" w14:textId="77777777" w:rsidTr="006A7C94">
        <w:tc>
          <w:tcPr>
            <w:tcW w:w="720" w:type="dxa"/>
          </w:tcPr>
          <w:p w14:paraId="100542D4"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34E1860C"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Quản lý gói tập</w:t>
            </w:r>
          </w:p>
        </w:tc>
        <w:tc>
          <w:tcPr>
            <w:tcW w:w="1080" w:type="dxa"/>
          </w:tcPr>
          <w:p w14:paraId="4AE05BB1"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w:t>
            </w:r>
          </w:p>
        </w:tc>
        <w:tc>
          <w:tcPr>
            <w:tcW w:w="1260" w:type="dxa"/>
          </w:tcPr>
          <w:p w14:paraId="1C2A6D45"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Thêm, sửa, xóa thông tin gói tập</w:t>
            </w:r>
          </w:p>
        </w:tc>
        <w:tc>
          <w:tcPr>
            <w:tcW w:w="1080" w:type="dxa"/>
          </w:tcPr>
          <w:p w14:paraId="22AEACFC"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xml:space="preserve">Actor đã đăng nhập vào hệ thống và có </w:t>
            </w:r>
            <w:r w:rsidRPr="00E06976">
              <w:rPr>
                <w:rFonts w:ascii="Times New Roman" w:eastAsia="Calibri" w:hAnsi="Times New Roman" w:cs="Times New Roman"/>
                <w:color w:val="000000"/>
                <w:sz w:val="26"/>
                <w:szCs w:val="26"/>
                <w:shd w:val="clear" w:color="auto" w:fill="FFFFFF"/>
              </w:rPr>
              <w:lastRenderedPageBreak/>
              <w:t>quyền truy cập chức năng này</w:t>
            </w:r>
          </w:p>
        </w:tc>
        <w:tc>
          <w:tcPr>
            <w:tcW w:w="5170" w:type="dxa"/>
          </w:tcPr>
          <w:p w14:paraId="222F0CE0"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lastRenderedPageBreak/>
              <w:t>+ Actor chọn chức năng Quản lý gói tập từ màn hình menu chính</w:t>
            </w:r>
          </w:p>
          <w:p w14:paraId="020DB23D"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danh sách các gói tập đã có của phòng tập</w:t>
            </w:r>
          </w:p>
          <w:p w14:paraId="627B7EDD"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có thể chọn Thêm để thêm gói tập mới bằng cách nhập tên, mã, đơn giá của gói tập</w:t>
            </w:r>
          </w:p>
          <w:p w14:paraId="36BEC0AD"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lastRenderedPageBreak/>
              <w:t>+ Actor có thể chỉnh sửa thông tin của các gói tập có sẵn</w:t>
            </w:r>
          </w:p>
          <w:p w14:paraId="4EF275E7"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có thể xóa gói tập đã có sẵn</w:t>
            </w:r>
          </w:p>
        </w:tc>
      </w:tr>
      <w:tr w:rsidR="003B488D" w:rsidRPr="003B488D" w14:paraId="611A71BD" w14:textId="77777777" w:rsidTr="006A7C94">
        <w:tc>
          <w:tcPr>
            <w:tcW w:w="720" w:type="dxa"/>
          </w:tcPr>
          <w:p w14:paraId="4F63958D"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3A6D2F9E"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Đăng ký hội viên</w:t>
            </w:r>
          </w:p>
        </w:tc>
        <w:tc>
          <w:tcPr>
            <w:tcW w:w="1080" w:type="dxa"/>
          </w:tcPr>
          <w:p w14:paraId="09C8A1BC"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Tiếp tân</w:t>
            </w:r>
          </w:p>
        </w:tc>
        <w:tc>
          <w:tcPr>
            <w:tcW w:w="1260" w:type="dxa"/>
          </w:tcPr>
          <w:p w14:paraId="70F15AE6"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Đăng ký thông tin cho hội viên vào cơ sở dữ liệu của hệ thống</w:t>
            </w:r>
          </w:p>
        </w:tc>
        <w:tc>
          <w:tcPr>
            <w:tcW w:w="1080" w:type="dxa"/>
          </w:tcPr>
          <w:p w14:paraId="76390CD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đã đăng nhập vào hệ thống và có quyền truy cập chức năng này</w:t>
            </w:r>
          </w:p>
        </w:tc>
        <w:tc>
          <w:tcPr>
            <w:tcW w:w="5170" w:type="dxa"/>
          </w:tcPr>
          <w:p w14:paraId="05AE3B26"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chức năng đăng ký hội viên từ màn hình menu chính</w:t>
            </w:r>
          </w:p>
          <w:p w14:paraId="081FC659"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1 cửa sổ để Actor nhập vào thông tin của hội viên mới như tên, mã, tuổi, giới tính, SĐT, ngày tham gia…</w:t>
            </w:r>
          </w:p>
          <w:p w14:paraId="4608F7E2"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nhập đầy đủ và chọn Đăng ký. Nếu thành công, hệ thống sẽ hiển thị Đã đăng ký thành công. Nếu thất bại, hệ thống sẽ hiển thị Không hợp lệ và yêu cầu nhập lại</w:t>
            </w:r>
          </w:p>
        </w:tc>
      </w:tr>
      <w:tr w:rsidR="003B488D" w:rsidRPr="003B488D" w14:paraId="4AEC2EA3" w14:textId="77777777" w:rsidTr="006A7C94">
        <w:tc>
          <w:tcPr>
            <w:tcW w:w="720" w:type="dxa"/>
          </w:tcPr>
          <w:p w14:paraId="4E8A5B4B"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2CDD1AD9"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Thanh toán</w:t>
            </w:r>
          </w:p>
        </w:tc>
        <w:tc>
          <w:tcPr>
            <w:tcW w:w="1080" w:type="dxa"/>
          </w:tcPr>
          <w:p w14:paraId="395BBF10"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Tiếp tân</w:t>
            </w:r>
          </w:p>
        </w:tc>
        <w:tc>
          <w:tcPr>
            <w:tcW w:w="1260" w:type="dxa"/>
          </w:tcPr>
          <w:p w14:paraId="0FBDA68D"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Thêm chi tiết thanh toán của hội viên</w:t>
            </w:r>
          </w:p>
        </w:tc>
        <w:tc>
          <w:tcPr>
            <w:tcW w:w="1080" w:type="dxa"/>
          </w:tcPr>
          <w:p w14:paraId="79AB2B9D" w14:textId="15FA1E1E"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đã đăng nhập vào hệ thống và có quyền truy cập chức năng này</w:t>
            </w:r>
          </w:p>
        </w:tc>
        <w:tc>
          <w:tcPr>
            <w:tcW w:w="5170" w:type="dxa"/>
          </w:tcPr>
          <w:p w14:paraId="36B50F4F"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chức năng thanh toán từ màn hình menu chính</w:t>
            </w:r>
          </w:p>
          <w:p w14:paraId="5B192B7B"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cửa sổ để actor nhập vào các thông tin như: Mã hội viên, tên hội viên, số tiền, gói tập, ngày thanh toán…</w:t>
            </w:r>
          </w:p>
          <w:p w14:paraId="6FA5E918"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Sau khi nhập xong, actor chọn Thanh toán để hoàn tất. Nếu thành công, hệ thống sẽ hiển thị Đã thêm thanh toán thành công. Nếu thất bại, hệ thống sẽ hiển thị Không hợp lệ và yêu cầu nhập lại</w:t>
            </w:r>
          </w:p>
        </w:tc>
      </w:tr>
      <w:tr w:rsidR="003B488D" w:rsidRPr="003B488D" w14:paraId="2678EC02" w14:textId="77777777" w:rsidTr="006A7C94">
        <w:tc>
          <w:tcPr>
            <w:tcW w:w="720" w:type="dxa"/>
          </w:tcPr>
          <w:p w14:paraId="61C5F2DD"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0202E55A"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Điểm danh</w:t>
            </w:r>
          </w:p>
        </w:tc>
        <w:tc>
          <w:tcPr>
            <w:tcW w:w="1080" w:type="dxa"/>
          </w:tcPr>
          <w:p w14:paraId="442551BC"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Tiếp tân, PT, lao công</w:t>
            </w:r>
          </w:p>
        </w:tc>
        <w:tc>
          <w:tcPr>
            <w:tcW w:w="1260" w:type="dxa"/>
          </w:tcPr>
          <w:p w14:paraId="66BD814C" w14:textId="79E841DE"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Điểm danh ngày công của nhân viên phòng gym</w:t>
            </w:r>
          </w:p>
        </w:tc>
        <w:tc>
          <w:tcPr>
            <w:tcW w:w="1080" w:type="dxa"/>
          </w:tcPr>
          <w:p w14:paraId="0F1635F3"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đã đăng nhập vào hệ thống và có quyền truy cập chức năng này</w:t>
            </w:r>
          </w:p>
        </w:tc>
        <w:tc>
          <w:tcPr>
            <w:tcW w:w="5170" w:type="dxa"/>
          </w:tcPr>
          <w:p w14:paraId="62206FFC"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chức năng Điểm danh từ màn hình menu chính</w:t>
            </w:r>
          </w:p>
          <w:p w14:paraId="1175060B"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Một nút điểm danh và 1 dòng thông báo trạng thái điểm danh</w:t>
            </w:r>
          </w:p>
          <w:p w14:paraId="51759243"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Nếu chưa điểm danh, dòng trạng thái sẽ hiển thị “Nhân viên chưa điểm danh” và nút Điểm danh có thể chọn nhấn. Actor chọn nút Điểm danh, hệ thống sẽ thông báo Đã điểm danh thành công, dòng thông báo trạng thái sẽ chuyển sang “Nhân viên đã điểm danh” và vô hiệu hóa nút Điểm danh</w:t>
            </w:r>
          </w:p>
        </w:tc>
      </w:tr>
      <w:tr w:rsidR="003B488D" w:rsidRPr="003B488D" w14:paraId="45E650AE" w14:textId="77777777" w:rsidTr="006A7C94">
        <w:tc>
          <w:tcPr>
            <w:tcW w:w="720" w:type="dxa"/>
          </w:tcPr>
          <w:p w14:paraId="0802D023"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6EF78629"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Thống kê doanh thu</w:t>
            </w:r>
          </w:p>
        </w:tc>
        <w:tc>
          <w:tcPr>
            <w:tcW w:w="1080" w:type="dxa"/>
          </w:tcPr>
          <w:p w14:paraId="28E2BC9F"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w:t>
            </w:r>
          </w:p>
        </w:tc>
        <w:tc>
          <w:tcPr>
            <w:tcW w:w="1260" w:type="dxa"/>
          </w:tcPr>
          <w:p w14:paraId="1D6ADEA1"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Thống kê doanh thu của phòng Gym theo thời gian</w:t>
            </w:r>
          </w:p>
        </w:tc>
        <w:tc>
          <w:tcPr>
            <w:tcW w:w="1080" w:type="dxa"/>
          </w:tcPr>
          <w:p w14:paraId="27EB892D"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đã đăng nhập vào hệ thống và có quyền truy cập vào chức năng này</w:t>
            </w:r>
          </w:p>
        </w:tc>
        <w:tc>
          <w:tcPr>
            <w:tcW w:w="5170" w:type="dxa"/>
          </w:tcPr>
          <w:p w14:paraId="11FA5027"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chức năng thống kê doanh thu từ màn hình menu chính</w:t>
            </w:r>
          </w:p>
          <w:p w14:paraId="4AE1A29D"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1 cửa sổ gồm 1 biểu đồ và các mốc thời gian bắt đầu và kết thúc thống kê doanh thu để actor lựa chọn.</w:t>
            </w:r>
          </w:p>
          <w:p w14:paraId="4D282E96"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Sau khi chọn mốc thời gian muốn thống kê, actor chọn Xác nhận để tiến hành thống kê</w:t>
            </w:r>
          </w:p>
          <w:p w14:paraId="19900A42"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thống kê doanh thu và hiển thị dưới dạng biểu đồ</w:t>
            </w:r>
          </w:p>
        </w:tc>
      </w:tr>
      <w:tr w:rsidR="003B488D" w:rsidRPr="003B488D" w14:paraId="11A7BF52" w14:textId="77777777" w:rsidTr="006A7C94">
        <w:tc>
          <w:tcPr>
            <w:tcW w:w="720" w:type="dxa"/>
          </w:tcPr>
          <w:p w14:paraId="2FB200B9"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5AD2870E"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Thống kê hội viên</w:t>
            </w:r>
          </w:p>
        </w:tc>
        <w:tc>
          <w:tcPr>
            <w:tcW w:w="1080" w:type="dxa"/>
          </w:tcPr>
          <w:p w14:paraId="599419B9"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w:t>
            </w:r>
          </w:p>
        </w:tc>
        <w:tc>
          <w:tcPr>
            <w:tcW w:w="1260" w:type="dxa"/>
          </w:tcPr>
          <w:p w14:paraId="21ABAECB"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 xml:space="preserve">Thống kê số lượng hội viên đăng ký mới, hủy </w:t>
            </w:r>
            <w:r w:rsidRPr="00E06976">
              <w:rPr>
                <w:rFonts w:ascii="Times New Roman" w:eastAsia="Calibri" w:hAnsi="Times New Roman" w:cs="Times New Roman"/>
                <w:sz w:val="26"/>
                <w:szCs w:val="26"/>
              </w:rPr>
              <w:lastRenderedPageBreak/>
              <w:t>tập theo thời gian</w:t>
            </w:r>
          </w:p>
        </w:tc>
        <w:tc>
          <w:tcPr>
            <w:tcW w:w="1080" w:type="dxa"/>
          </w:tcPr>
          <w:p w14:paraId="525D5A64"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lastRenderedPageBreak/>
              <w:t xml:space="preserve">Actor đã đăng nhập vào hệ thống </w:t>
            </w:r>
            <w:r w:rsidRPr="00E06976">
              <w:rPr>
                <w:rFonts w:ascii="Times New Roman" w:eastAsia="Calibri" w:hAnsi="Times New Roman" w:cs="Times New Roman"/>
                <w:color w:val="000000"/>
                <w:sz w:val="26"/>
                <w:szCs w:val="26"/>
                <w:shd w:val="clear" w:color="auto" w:fill="FFFFFF"/>
              </w:rPr>
              <w:lastRenderedPageBreak/>
              <w:t>và có quyền truy cập chức năng này</w:t>
            </w:r>
          </w:p>
        </w:tc>
        <w:tc>
          <w:tcPr>
            <w:tcW w:w="5170" w:type="dxa"/>
          </w:tcPr>
          <w:p w14:paraId="62619474"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lastRenderedPageBreak/>
              <w:t>+ Actor chọn chức năng thống kê hội viên từ màn hình menu chính</w:t>
            </w:r>
          </w:p>
          <w:p w14:paraId="5489161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1 cửa sổ gồm 1 biểu đồ và các mốc thời gian bắt đầu và kết thúc thống kê hội viên để actor lựa chọn.</w:t>
            </w:r>
          </w:p>
          <w:p w14:paraId="2A210BB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lastRenderedPageBreak/>
              <w:t>+ Sau khi chọn mốc thời gian muốn thống kê, actor chọn Xác nhận để tiến hành thống kê</w:t>
            </w:r>
          </w:p>
          <w:p w14:paraId="50CADDB1"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thống kê doanh thu và hiển thị dưới dạng biểu đồ</w:t>
            </w:r>
          </w:p>
        </w:tc>
      </w:tr>
      <w:tr w:rsidR="003B488D" w:rsidRPr="003B488D" w14:paraId="718CACB6" w14:textId="77777777" w:rsidTr="006A7C94">
        <w:tc>
          <w:tcPr>
            <w:tcW w:w="720" w:type="dxa"/>
          </w:tcPr>
          <w:p w14:paraId="6B637578" w14:textId="77777777" w:rsidR="003B488D" w:rsidRPr="00E06976" w:rsidRDefault="003B488D" w:rsidP="00E06976">
            <w:pPr>
              <w:spacing w:line="360" w:lineRule="auto"/>
              <w:rPr>
                <w:rFonts w:ascii="Times New Roman" w:eastAsia="Calibri" w:hAnsi="Times New Roman" w:cs="Times New Roman"/>
                <w:sz w:val="26"/>
                <w:szCs w:val="26"/>
              </w:rPr>
            </w:pPr>
          </w:p>
        </w:tc>
        <w:tc>
          <w:tcPr>
            <w:tcW w:w="1080" w:type="dxa"/>
          </w:tcPr>
          <w:p w14:paraId="619E5DC6"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Quản lý phản hồi của khách hàng</w:t>
            </w:r>
          </w:p>
        </w:tc>
        <w:tc>
          <w:tcPr>
            <w:tcW w:w="1080" w:type="dxa"/>
          </w:tcPr>
          <w:p w14:paraId="13806566"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Quản lý, tiếp tân</w:t>
            </w:r>
          </w:p>
        </w:tc>
        <w:tc>
          <w:tcPr>
            <w:tcW w:w="1260" w:type="dxa"/>
          </w:tcPr>
          <w:p w14:paraId="3FBEC62F" w14:textId="77777777" w:rsidR="003B488D" w:rsidRPr="00E06976" w:rsidRDefault="003B488D" w:rsidP="00E06976">
            <w:pPr>
              <w:spacing w:line="360" w:lineRule="auto"/>
              <w:rPr>
                <w:rFonts w:ascii="Times New Roman" w:eastAsia="Calibri" w:hAnsi="Times New Roman" w:cs="Times New Roman"/>
                <w:sz w:val="26"/>
                <w:szCs w:val="26"/>
              </w:rPr>
            </w:pPr>
            <w:r w:rsidRPr="00E06976">
              <w:rPr>
                <w:rFonts w:ascii="Times New Roman" w:eastAsia="Calibri" w:hAnsi="Times New Roman" w:cs="Times New Roman"/>
                <w:sz w:val="26"/>
                <w:szCs w:val="26"/>
              </w:rPr>
              <w:t>Thêm, sửa, xóa phản hồi của khách hàng về dịch vụ của phòng gym</w:t>
            </w:r>
          </w:p>
        </w:tc>
        <w:tc>
          <w:tcPr>
            <w:tcW w:w="1080" w:type="dxa"/>
          </w:tcPr>
          <w:p w14:paraId="14C5C188"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Actor đã đăng nhập vào hệ thống và có quyền truy cập chức năng này</w:t>
            </w:r>
          </w:p>
        </w:tc>
        <w:tc>
          <w:tcPr>
            <w:tcW w:w="5170" w:type="dxa"/>
          </w:tcPr>
          <w:p w14:paraId="019E4AB0"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chức năng quản lý phản hồi từ màn hình menu chính</w:t>
            </w:r>
          </w:p>
          <w:p w14:paraId="30A3F1F8"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1 cửa sổ bao gồm các trường: Tên hội viên, Thời gian phản hồi, Nội dung phản hồi và 1 nút Xem phản hồi</w:t>
            </w:r>
          </w:p>
          <w:p w14:paraId="1C867B22"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-TH1: Thêm phản hồi mới:</w:t>
            </w:r>
          </w:p>
          <w:p w14:paraId="6E2E83A1"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nhập vào phản hồi của khách hàng và chọn Gửi sau khi hoàn tất</w:t>
            </w:r>
          </w:p>
          <w:p w14:paraId="097CA97F"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Nếu thành công, hệ thống sẽ hiển thị Thêm phản hồi thành công. Nếu thất bại, hệ thống sẽ hiển thị không hợp lệ và yêu cầu nhập lại</w:t>
            </w:r>
          </w:p>
          <w:p w14:paraId="0E7F1B85"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-TH2: Xem phản hồi đã có:</w:t>
            </w:r>
          </w:p>
          <w:p w14:paraId="3D4F8180"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vào nút Xem phản hồi</w:t>
            </w:r>
          </w:p>
          <w:p w14:paraId="2E27F094"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1 danh sách các phản hồi đã có sẵn</w:t>
            </w:r>
          </w:p>
          <w:p w14:paraId="4D4538E1"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Actor chọn vào phản hồi muốn xem</w:t>
            </w:r>
          </w:p>
          <w:p w14:paraId="73A3E4C7" w14:textId="77777777" w:rsidR="003B488D" w:rsidRPr="00E06976" w:rsidRDefault="003B488D" w:rsidP="00E06976">
            <w:pPr>
              <w:spacing w:line="360" w:lineRule="auto"/>
              <w:rPr>
                <w:rFonts w:ascii="Times New Roman" w:eastAsia="Calibri" w:hAnsi="Times New Roman" w:cs="Times New Roman"/>
                <w:color w:val="000000"/>
                <w:sz w:val="26"/>
                <w:szCs w:val="26"/>
                <w:shd w:val="clear" w:color="auto" w:fill="FFFFFF"/>
              </w:rPr>
            </w:pPr>
            <w:r w:rsidRPr="00E06976">
              <w:rPr>
                <w:rFonts w:ascii="Times New Roman" w:eastAsia="Calibri" w:hAnsi="Times New Roman" w:cs="Times New Roman"/>
                <w:color w:val="000000"/>
                <w:sz w:val="26"/>
                <w:szCs w:val="26"/>
                <w:shd w:val="clear" w:color="auto" w:fill="FFFFFF"/>
              </w:rPr>
              <w:t>+ Hệ thống sẽ hiển thị cửa sổ chi tiết của phản hồi đó bao gồm tên hội viên phản hồi, thời gian phản hồi cùng nội dung của phản hồi</w:t>
            </w:r>
          </w:p>
        </w:tc>
      </w:tr>
    </w:tbl>
    <w:p w14:paraId="468BCE17" w14:textId="1C4CFEED" w:rsidR="003B488D" w:rsidRPr="003B488D" w:rsidRDefault="003B488D" w:rsidP="003B488D">
      <w:pPr>
        <w:rPr>
          <w:lang w:val="vi-VN"/>
        </w:rPr>
      </w:pPr>
    </w:p>
    <w:p w14:paraId="5E364FD3" w14:textId="1B117D9E" w:rsidR="00653BBE" w:rsidRPr="00981060" w:rsidRDefault="00653BBE" w:rsidP="003A0B63">
      <w:pPr>
        <w:pStyle w:val="Heading2"/>
        <w:numPr>
          <w:ilvl w:val="0"/>
          <w:numId w:val="34"/>
        </w:numPr>
        <w:spacing w:before="0" w:line="360" w:lineRule="auto"/>
        <w:ind w:left="360"/>
        <w:jc w:val="both"/>
        <w:rPr>
          <w:rFonts w:ascii="Times New Roman" w:hAnsi="Times New Roman" w:cs="Times New Roman"/>
          <w:b/>
          <w:bCs/>
          <w:color w:val="auto"/>
          <w:lang w:val="vi-VN"/>
        </w:rPr>
      </w:pPr>
      <w:bookmarkStart w:id="12" w:name="_Toc76667296"/>
      <w:r w:rsidRPr="00981060">
        <w:rPr>
          <w:rFonts w:ascii="Times New Roman" w:hAnsi="Times New Roman" w:cs="Times New Roman"/>
          <w:b/>
          <w:bCs/>
          <w:color w:val="auto"/>
          <w:lang w:val="vi-VN"/>
        </w:rPr>
        <w:lastRenderedPageBreak/>
        <w:t>Lược đồ phân ra chức năng (FDD)</w:t>
      </w:r>
      <w:bookmarkEnd w:id="12"/>
    </w:p>
    <w:p w14:paraId="52C55B1F" w14:textId="1735E603" w:rsidR="003B488D" w:rsidRPr="003B488D" w:rsidRDefault="00E06976" w:rsidP="00E06976">
      <w:pPr>
        <w:jc w:val="center"/>
        <w:rPr>
          <w:lang w:val="vi-VN"/>
        </w:rPr>
      </w:pPr>
      <w:r w:rsidRPr="00E06976">
        <w:rPr>
          <w:rFonts w:ascii="Times New Roman" w:hAnsi="Times New Roman" w:cs="Times New Roman"/>
          <w:noProof/>
          <w:lang w:val="vi-VN"/>
        </w:rPr>
        <w:drawing>
          <wp:inline distT="0" distB="0" distL="0" distR="0" wp14:anchorId="09C5B8C4" wp14:editId="0C32383F">
            <wp:extent cx="6457950" cy="3356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57950" cy="3356610"/>
                    </a:xfrm>
                    <a:prstGeom prst="rect">
                      <a:avLst/>
                    </a:prstGeom>
                  </pic:spPr>
                </pic:pic>
              </a:graphicData>
            </a:graphic>
          </wp:inline>
        </w:drawing>
      </w:r>
    </w:p>
    <w:p w14:paraId="29CC35AC" w14:textId="5850C2F1" w:rsidR="005477B8" w:rsidRPr="00E06976" w:rsidRDefault="0023054D" w:rsidP="003A0B63">
      <w:pPr>
        <w:pStyle w:val="ListParagraph"/>
        <w:numPr>
          <w:ilvl w:val="0"/>
          <w:numId w:val="16"/>
        </w:numPr>
        <w:spacing w:after="0" w:line="360" w:lineRule="auto"/>
        <w:jc w:val="both"/>
        <w:rPr>
          <w:rFonts w:ascii="Times New Roman" w:hAnsi="Times New Roman" w:cs="Times New Roman"/>
          <w:b/>
          <w:bCs/>
          <w:sz w:val="26"/>
          <w:szCs w:val="26"/>
          <w:lang w:val="vi-VN"/>
        </w:rPr>
      </w:pPr>
      <w:r w:rsidRPr="00E06976">
        <w:rPr>
          <w:rFonts w:ascii="Times New Roman" w:hAnsi="Times New Roman" w:cs="Times New Roman"/>
          <w:b/>
          <w:bCs/>
          <w:sz w:val="26"/>
          <w:szCs w:val="26"/>
          <w:lang w:val="vi-VN"/>
        </w:rPr>
        <w:t>Quản lý phòng tập:</w:t>
      </w:r>
    </w:p>
    <w:p w14:paraId="2D536F98" w14:textId="6ABB2350" w:rsidR="0023054D" w:rsidRPr="00E06976" w:rsidRDefault="0023054D" w:rsidP="003A0B63">
      <w:pPr>
        <w:pStyle w:val="ListParagraph"/>
        <w:numPr>
          <w:ilvl w:val="1"/>
          <w:numId w:val="16"/>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Quản lý các trang thiết bị có trong phòng gym: Thêm xóa </w:t>
      </w:r>
      <w:r w:rsidR="001F7D5F" w:rsidRPr="00E06976">
        <w:rPr>
          <w:rFonts w:ascii="Times New Roman" w:hAnsi="Times New Roman" w:cs="Times New Roman"/>
          <w:sz w:val="26"/>
          <w:szCs w:val="26"/>
          <w:lang w:val="vi-VN"/>
        </w:rPr>
        <w:t>và cập nhật tình trạng của các thiết bị</w:t>
      </w:r>
      <w:r w:rsidR="003A0B63">
        <w:rPr>
          <w:rFonts w:ascii="Times New Roman" w:hAnsi="Times New Roman" w:cs="Times New Roman"/>
          <w:sz w:val="26"/>
          <w:szCs w:val="26"/>
        </w:rPr>
        <w:t>.</w:t>
      </w:r>
    </w:p>
    <w:p w14:paraId="79A5D8D4" w14:textId="54BBED2B" w:rsidR="0023054D" w:rsidRPr="00E06976" w:rsidRDefault="0023054D" w:rsidP="003A0B63">
      <w:pPr>
        <w:pStyle w:val="ListParagraph"/>
        <w:numPr>
          <w:ilvl w:val="0"/>
          <w:numId w:val="16"/>
        </w:numPr>
        <w:spacing w:after="0" w:line="360" w:lineRule="auto"/>
        <w:jc w:val="both"/>
        <w:rPr>
          <w:rFonts w:ascii="Times New Roman" w:hAnsi="Times New Roman" w:cs="Times New Roman"/>
          <w:b/>
          <w:bCs/>
          <w:sz w:val="26"/>
          <w:szCs w:val="26"/>
          <w:lang w:val="vi-VN"/>
        </w:rPr>
      </w:pPr>
      <w:r w:rsidRPr="00E06976">
        <w:rPr>
          <w:rFonts w:ascii="Times New Roman" w:hAnsi="Times New Roman" w:cs="Times New Roman"/>
          <w:b/>
          <w:bCs/>
          <w:sz w:val="26"/>
          <w:szCs w:val="26"/>
          <w:lang w:val="vi-VN"/>
        </w:rPr>
        <w:t>Quản lý nhân viên:</w:t>
      </w:r>
    </w:p>
    <w:p w14:paraId="48866343" w14:textId="28469758" w:rsidR="001F7D5F" w:rsidRPr="00E06976" w:rsidRDefault="001F7D5F" w:rsidP="003A0B63">
      <w:pPr>
        <w:pStyle w:val="ListParagraph"/>
        <w:numPr>
          <w:ilvl w:val="1"/>
          <w:numId w:val="16"/>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Quản lý các nhân viên làm việc: Thêm xóa và cập nhật thông tin của các nhân viên</w:t>
      </w:r>
      <w:r w:rsidR="003A0B63">
        <w:rPr>
          <w:rFonts w:ascii="Times New Roman" w:hAnsi="Times New Roman" w:cs="Times New Roman"/>
          <w:sz w:val="26"/>
          <w:szCs w:val="26"/>
        </w:rPr>
        <w:t>.</w:t>
      </w:r>
    </w:p>
    <w:p w14:paraId="1821AB00" w14:textId="3728D84C" w:rsidR="001F7D5F" w:rsidRPr="00E06976" w:rsidRDefault="001F7D5F" w:rsidP="003A0B63">
      <w:pPr>
        <w:pStyle w:val="ListParagraph"/>
        <w:numPr>
          <w:ilvl w:val="1"/>
          <w:numId w:val="16"/>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Quản lý tài khoản của nhân viên: Thêm các tài khoản của nhân viên và giới hạn của các nhân viên đó</w:t>
      </w:r>
      <w:r w:rsidR="003A0B63">
        <w:rPr>
          <w:rFonts w:ascii="Times New Roman" w:hAnsi="Times New Roman" w:cs="Times New Roman"/>
          <w:sz w:val="26"/>
          <w:szCs w:val="26"/>
        </w:rPr>
        <w:t>.</w:t>
      </w:r>
    </w:p>
    <w:p w14:paraId="1035F5CC" w14:textId="2B8DA5B6" w:rsidR="0023054D" w:rsidRPr="00E06976" w:rsidRDefault="0023054D" w:rsidP="003A0B63">
      <w:pPr>
        <w:pStyle w:val="ListParagraph"/>
        <w:numPr>
          <w:ilvl w:val="0"/>
          <w:numId w:val="16"/>
        </w:numPr>
        <w:spacing w:after="0" w:line="360" w:lineRule="auto"/>
        <w:jc w:val="both"/>
        <w:rPr>
          <w:rFonts w:ascii="Times New Roman" w:hAnsi="Times New Roman" w:cs="Times New Roman"/>
          <w:b/>
          <w:bCs/>
          <w:sz w:val="26"/>
          <w:szCs w:val="26"/>
          <w:lang w:val="vi-VN"/>
        </w:rPr>
      </w:pPr>
      <w:r w:rsidRPr="00E06976">
        <w:rPr>
          <w:rFonts w:ascii="Times New Roman" w:hAnsi="Times New Roman" w:cs="Times New Roman"/>
          <w:b/>
          <w:bCs/>
          <w:sz w:val="26"/>
          <w:szCs w:val="26"/>
          <w:lang w:val="vi-VN"/>
        </w:rPr>
        <w:t>Báo cáo thống kê:</w:t>
      </w:r>
    </w:p>
    <w:p w14:paraId="741B0903" w14:textId="34FEA078" w:rsidR="001F7D5F" w:rsidRPr="00E06976" w:rsidRDefault="001F7D5F" w:rsidP="003A0B63">
      <w:pPr>
        <w:pStyle w:val="ListParagraph"/>
        <w:numPr>
          <w:ilvl w:val="1"/>
          <w:numId w:val="16"/>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Lập báo cáo hội viên: Số lượng hội viên qua từng tháng, Số lượng hội viên đăng ký mới, Số lượng hội viên nghỉ</w:t>
      </w:r>
      <w:r w:rsidR="003A0B63">
        <w:rPr>
          <w:rFonts w:ascii="Times New Roman" w:hAnsi="Times New Roman" w:cs="Times New Roman"/>
          <w:sz w:val="26"/>
          <w:szCs w:val="26"/>
        </w:rPr>
        <w:t>.</w:t>
      </w:r>
    </w:p>
    <w:p w14:paraId="72E60F96" w14:textId="275EF2AA" w:rsidR="001F7D5F" w:rsidRPr="00E06976" w:rsidRDefault="001F7D5F" w:rsidP="003A0B63">
      <w:pPr>
        <w:pStyle w:val="ListParagraph"/>
        <w:numPr>
          <w:ilvl w:val="1"/>
          <w:numId w:val="16"/>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Lập báo cáo doang thu: Doanh thu của phòng gym qua từng tháng hoặc từng năm</w:t>
      </w:r>
      <w:r w:rsidR="003A0B63">
        <w:rPr>
          <w:rFonts w:ascii="Times New Roman" w:hAnsi="Times New Roman" w:cs="Times New Roman"/>
          <w:sz w:val="26"/>
          <w:szCs w:val="26"/>
        </w:rPr>
        <w:t>.</w:t>
      </w:r>
    </w:p>
    <w:p w14:paraId="6EBC0C0D" w14:textId="597C2F1F" w:rsidR="0023054D" w:rsidRPr="00E06976" w:rsidRDefault="0023054D" w:rsidP="003A0B63">
      <w:pPr>
        <w:pStyle w:val="ListParagraph"/>
        <w:numPr>
          <w:ilvl w:val="0"/>
          <w:numId w:val="16"/>
        </w:numPr>
        <w:spacing w:after="0" w:line="360" w:lineRule="auto"/>
        <w:jc w:val="both"/>
        <w:rPr>
          <w:rFonts w:ascii="Times New Roman" w:hAnsi="Times New Roman" w:cs="Times New Roman"/>
          <w:b/>
          <w:bCs/>
          <w:sz w:val="26"/>
          <w:szCs w:val="26"/>
          <w:lang w:val="vi-VN"/>
        </w:rPr>
      </w:pPr>
      <w:r w:rsidRPr="00E06976">
        <w:rPr>
          <w:rFonts w:ascii="Times New Roman" w:hAnsi="Times New Roman" w:cs="Times New Roman"/>
          <w:b/>
          <w:bCs/>
          <w:sz w:val="26"/>
          <w:szCs w:val="26"/>
          <w:lang w:val="vi-VN"/>
        </w:rPr>
        <w:t>Thẻ thành viên/ nhân viên:</w:t>
      </w:r>
    </w:p>
    <w:p w14:paraId="0C289374" w14:textId="009019C9" w:rsidR="001F7D5F" w:rsidRPr="00E06976" w:rsidRDefault="001F7D5F" w:rsidP="003A0B63">
      <w:pPr>
        <w:pStyle w:val="ListParagraph"/>
        <w:numPr>
          <w:ilvl w:val="1"/>
          <w:numId w:val="16"/>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Tạo hệ thống thẻ cho nhân viên và hội viên riêng biệt sử dụng để điểm danh</w:t>
      </w:r>
      <w:r w:rsidR="003A0B63">
        <w:rPr>
          <w:rFonts w:ascii="Times New Roman" w:hAnsi="Times New Roman" w:cs="Times New Roman"/>
          <w:sz w:val="26"/>
          <w:szCs w:val="26"/>
        </w:rPr>
        <w:t>.</w:t>
      </w:r>
    </w:p>
    <w:p w14:paraId="69396513" w14:textId="59EC8B52" w:rsidR="0023054D" w:rsidRPr="00E06976" w:rsidRDefault="0023054D" w:rsidP="003A0B63">
      <w:pPr>
        <w:pStyle w:val="ListParagraph"/>
        <w:numPr>
          <w:ilvl w:val="0"/>
          <w:numId w:val="16"/>
        </w:numPr>
        <w:spacing w:after="0" w:line="360" w:lineRule="auto"/>
        <w:jc w:val="both"/>
        <w:rPr>
          <w:rFonts w:ascii="Times New Roman" w:hAnsi="Times New Roman" w:cs="Times New Roman"/>
          <w:b/>
          <w:bCs/>
          <w:sz w:val="26"/>
          <w:szCs w:val="26"/>
          <w:lang w:val="vi-VN"/>
        </w:rPr>
      </w:pPr>
      <w:r w:rsidRPr="00E06976">
        <w:rPr>
          <w:rFonts w:ascii="Times New Roman" w:hAnsi="Times New Roman" w:cs="Times New Roman"/>
          <w:b/>
          <w:bCs/>
          <w:sz w:val="26"/>
          <w:szCs w:val="26"/>
          <w:lang w:val="vi-VN"/>
        </w:rPr>
        <w:t>Quản lý hội viên:</w:t>
      </w:r>
    </w:p>
    <w:p w14:paraId="62A99FA1" w14:textId="3339E613" w:rsidR="00D07D8A" w:rsidRPr="00E06976" w:rsidRDefault="00D07D8A" w:rsidP="003A0B63">
      <w:pPr>
        <w:pStyle w:val="ListParagraph"/>
        <w:numPr>
          <w:ilvl w:val="1"/>
          <w:numId w:val="16"/>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Quản lý danh sách hội viên: Thêm xóa cập nhật thông tin của hội viên</w:t>
      </w:r>
      <w:r w:rsidR="003A0B63">
        <w:rPr>
          <w:rFonts w:ascii="Times New Roman" w:hAnsi="Times New Roman" w:cs="Times New Roman"/>
          <w:sz w:val="26"/>
          <w:szCs w:val="26"/>
        </w:rPr>
        <w:t>.</w:t>
      </w:r>
    </w:p>
    <w:p w14:paraId="643CC6EB" w14:textId="4F3C2744" w:rsidR="00D07D8A" w:rsidRPr="00E06976" w:rsidRDefault="00D07D8A" w:rsidP="003A0B63">
      <w:pPr>
        <w:pStyle w:val="ListParagraph"/>
        <w:numPr>
          <w:ilvl w:val="1"/>
          <w:numId w:val="16"/>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lastRenderedPageBreak/>
        <w:t>Xóa thông tin hội viên sau 5 năm nghỉ</w:t>
      </w:r>
      <w:r w:rsidR="003A0B63">
        <w:rPr>
          <w:rFonts w:ascii="Times New Roman" w:hAnsi="Times New Roman" w:cs="Times New Roman"/>
          <w:sz w:val="26"/>
          <w:szCs w:val="26"/>
        </w:rPr>
        <w:t>.</w:t>
      </w:r>
    </w:p>
    <w:p w14:paraId="39E40CB7" w14:textId="0AD2748A" w:rsidR="00D07D8A" w:rsidRPr="00E06976" w:rsidRDefault="00D07D8A" w:rsidP="003A0B63">
      <w:pPr>
        <w:pStyle w:val="ListParagraph"/>
        <w:numPr>
          <w:ilvl w:val="1"/>
          <w:numId w:val="16"/>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Tiếp nhận các phản hồi của hội viên</w:t>
      </w:r>
      <w:r w:rsidR="003A0B63">
        <w:rPr>
          <w:rFonts w:ascii="Times New Roman" w:hAnsi="Times New Roman" w:cs="Times New Roman"/>
          <w:sz w:val="26"/>
          <w:szCs w:val="26"/>
        </w:rPr>
        <w:t>.</w:t>
      </w:r>
    </w:p>
    <w:p w14:paraId="33E4C79D" w14:textId="65C706C3" w:rsidR="00653BBE" w:rsidRPr="003A0B63" w:rsidRDefault="00653BBE" w:rsidP="003A0B63">
      <w:pPr>
        <w:pStyle w:val="Heading2"/>
        <w:numPr>
          <w:ilvl w:val="0"/>
          <w:numId w:val="34"/>
        </w:numPr>
        <w:spacing w:before="0" w:line="360" w:lineRule="auto"/>
        <w:ind w:left="360"/>
        <w:jc w:val="both"/>
        <w:rPr>
          <w:rFonts w:ascii="Times New Roman" w:hAnsi="Times New Roman" w:cs="Times New Roman"/>
          <w:b/>
          <w:bCs/>
          <w:color w:val="000000" w:themeColor="text1"/>
          <w:lang w:val="vi-VN"/>
        </w:rPr>
      </w:pPr>
      <w:bookmarkStart w:id="13" w:name="_Toc76667297"/>
      <w:r w:rsidRPr="003A0B63">
        <w:rPr>
          <w:rFonts w:ascii="Times New Roman" w:hAnsi="Times New Roman" w:cs="Times New Roman"/>
          <w:b/>
          <w:bCs/>
          <w:color w:val="000000" w:themeColor="text1"/>
          <w:lang w:val="vi-VN"/>
        </w:rPr>
        <w:t>Đặc tả Mô hình hóa nghiệp vụ (DFD Model)</w:t>
      </w:r>
      <w:bookmarkEnd w:id="13"/>
    </w:p>
    <w:p w14:paraId="46A8BBE0" w14:textId="63FBED30" w:rsidR="00E06976" w:rsidRPr="0095474D" w:rsidRDefault="00E06976" w:rsidP="0095474D">
      <w:pPr>
        <w:pStyle w:val="Heading3"/>
        <w:numPr>
          <w:ilvl w:val="1"/>
          <w:numId w:val="34"/>
        </w:numPr>
        <w:spacing w:before="0" w:line="360" w:lineRule="auto"/>
        <w:ind w:left="720"/>
        <w:rPr>
          <w:rFonts w:ascii="Times New Roman" w:hAnsi="Times New Roman" w:cs="Times New Roman"/>
          <w:color w:val="000000" w:themeColor="text1"/>
          <w:sz w:val="26"/>
          <w:szCs w:val="26"/>
          <w:lang w:val="vi-VN"/>
        </w:rPr>
      </w:pPr>
      <w:r w:rsidRPr="0095474D">
        <w:rPr>
          <w:rFonts w:ascii="Times New Roman" w:hAnsi="Times New Roman" w:cs="Times New Roman"/>
          <w:color w:val="000000" w:themeColor="text1"/>
          <w:sz w:val="26"/>
          <w:szCs w:val="26"/>
          <w:lang w:val="vi-VN"/>
        </w:rPr>
        <w:t>Quản lý trang thiết bị:</w:t>
      </w:r>
    </w:p>
    <w:p w14:paraId="523C6E12" w14:textId="77777777" w:rsidR="00E06976" w:rsidRPr="00E06976" w:rsidRDefault="00E06976" w:rsidP="0095474D">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Giới thiệu: Người dùng có thể chọn xem thông tin thiết bị hiện có như </w:t>
      </w:r>
      <w:r w:rsidRPr="00E06976">
        <w:rPr>
          <w:rFonts w:ascii="Times New Roman" w:hAnsi="Times New Roman" w:cs="Times New Roman"/>
          <w:sz w:val="26"/>
          <w:szCs w:val="26"/>
        </w:rPr>
        <w:t xml:space="preserve">các loại </w:t>
      </w:r>
      <w:r w:rsidRPr="00E06976">
        <w:rPr>
          <w:rFonts w:ascii="Times New Roman" w:hAnsi="Times New Roman" w:cs="Times New Roman"/>
          <w:sz w:val="26"/>
          <w:szCs w:val="26"/>
          <w:lang w:val="vi-VN"/>
        </w:rPr>
        <w:t>máy tập,</w:t>
      </w:r>
      <w:r w:rsidRPr="00E06976">
        <w:rPr>
          <w:rFonts w:ascii="Times New Roman" w:hAnsi="Times New Roman" w:cs="Times New Roman"/>
          <w:sz w:val="26"/>
          <w:szCs w:val="26"/>
        </w:rPr>
        <w:t xml:space="preserve"> các loại thiết bị khác có trong phòng tập gym</w:t>
      </w:r>
      <w:r w:rsidRPr="00E06976">
        <w:rPr>
          <w:rFonts w:ascii="Times New Roman" w:hAnsi="Times New Roman" w:cs="Times New Roman"/>
          <w:sz w:val="26"/>
          <w:szCs w:val="26"/>
          <w:lang w:val="vi-VN"/>
        </w:rPr>
        <w:t xml:space="preserve"> …, thêm thiết bị mới, chọn cập nhật thông tin cho thiết bị, xoá thiết bị.Hệ thống trả về kết quả thành công hay thất bại.</w:t>
      </w:r>
    </w:p>
    <w:p w14:paraId="73577F61" w14:textId="77777777" w:rsidR="00E06976" w:rsidRPr="00E06976" w:rsidRDefault="00E06976" w:rsidP="0095474D">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DFD:</w:t>
      </w:r>
    </w:p>
    <w:p w14:paraId="7EBE9A14" w14:textId="77777777" w:rsidR="00E06976" w:rsidRDefault="00E06976" w:rsidP="00E06976">
      <w:pPr>
        <w:jc w:val="center"/>
      </w:pPr>
      <w:r w:rsidRPr="004F7B0B">
        <w:rPr>
          <w:noProof/>
        </w:rPr>
        <w:drawing>
          <wp:inline distT="0" distB="0" distL="0" distR="0" wp14:anchorId="72D61117" wp14:editId="195AA04F">
            <wp:extent cx="5727700" cy="28702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870200"/>
                    </a:xfrm>
                    <a:prstGeom prst="rect">
                      <a:avLst/>
                    </a:prstGeom>
                  </pic:spPr>
                </pic:pic>
              </a:graphicData>
            </a:graphic>
          </wp:inline>
        </w:drawing>
      </w:r>
    </w:p>
    <w:p w14:paraId="7129FC8E" w14:textId="77777777" w:rsidR="00E06976" w:rsidRDefault="00E06976" w:rsidP="00E06976"/>
    <w:p w14:paraId="72CAC733" w14:textId="77777777" w:rsidR="00E06976" w:rsidRPr="00E06976" w:rsidRDefault="00E06976" w:rsidP="0095474D">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Luồng dữ liệu:</w:t>
      </w:r>
    </w:p>
    <w:p w14:paraId="6848D3DB"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D1: thông tin chi tiết của thiết bị</w:t>
      </w:r>
    </w:p>
    <w:p w14:paraId="4CF45ACA"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D2: không có</w:t>
      </w:r>
    </w:p>
    <w:p w14:paraId="554BD63E"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D3: không có</w:t>
      </w:r>
    </w:p>
    <w:p w14:paraId="5966E0B6"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D4: thông tin chi tiết của thiết bị</w:t>
      </w:r>
    </w:p>
    <w:p w14:paraId="5AC79E4D"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D5: không có</w:t>
      </w:r>
    </w:p>
    <w:p w14:paraId="1C206AF5" w14:textId="02324C0E" w:rsidR="00E06976" w:rsidRPr="0095474D"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D6: thiết bị được thêm thành công hay thất bại</w:t>
      </w:r>
    </w:p>
    <w:p w14:paraId="22B40582" w14:textId="77777777" w:rsidR="00E06976" w:rsidRPr="00E06976" w:rsidRDefault="00E06976" w:rsidP="0095474D">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Xử lí:</w:t>
      </w:r>
    </w:p>
    <w:p w14:paraId="6F441128"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B1: nhận thông tin từ người nhập</w:t>
      </w:r>
    </w:p>
    <w:p w14:paraId="21532FEF"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lastRenderedPageBreak/>
        <w:t>B2: kết nối với CSDL</w:t>
      </w:r>
    </w:p>
    <w:p w14:paraId="0F6295CE"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B3: lưu thông tin vào cơ sở dữ liệu</w:t>
      </w:r>
    </w:p>
    <w:p w14:paraId="5419B93B"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B4: đóng kết nối cơ sở dữ liệu</w:t>
      </w:r>
    </w:p>
    <w:p w14:paraId="79E3EB84"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B5: kết thúc</w:t>
      </w:r>
    </w:p>
    <w:p w14:paraId="37CF140D" w14:textId="77777777" w:rsidR="00E06976" w:rsidRDefault="00E06976" w:rsidP="00E06976">
      <w:pPr>
        <w:pStyle w:val="ListParagraph"/>
        <w:ind w:left="1080"/>
        <w:rPr>
          <w:lang w:val="vi-VN"/>
        </w:rPr>
      </w:pPr>
    </w:p>
    <w:p w14:paraId="1E40FC2F" w14:textId="52C66018" w:rsidR="00E06976" w:rsidRPr="0095474D" w:rsidRDefault="0095474D" w:rsidP="0095474D">
      <w:pPr>
        <w:pStyle w:val="Heading3"/>
        <w:numPr>
          <w:ilvl w:val="1"/>
          <w:numId w:val="34"/>
        </w:numPr>
        <w:spacing w:before="0" w:line="360" w:lineRule="auto"/>
        <w:ind w:left="720"/>
        <w:jc w:val="both"/>
        <w:rPr>
          <w:rFonts w:ascii="Times New Roman" w:hAnsi="Times New Roman" w:cs="Times New Roman"/>
          <w:color w:val="000000" w:themeColor="text1"/>
          <w:sz w:val="26"/>
          <w:szCs w:val="26"/>
          <w:lang w:val="vi-VN"/>
        </w:rPr>
      </w:pPr>
      <w:r w:rsidRPr="0095474D">
        <w:rPr>
          <w:rFonts w:ascii="Times New Roman" w:hAnsi="Times New Roman" w:cs="Times New Roman"/>
          <w:color w:val="000000" w:themeColor="text1"/>
          <w:sz w:val="26"/>
          <w:szCs w:val="26"/>
          <w:lang w:val="vi-VN"/>
        </w:rPr>
        <w:t>Quản lý nhân viên:</w:t>
      </w:r>
    </w:p>
    <w:p w14:paraId="3E175929" w14:textId="77777777" w:rsidR="00E06976" w:rsidRPr="00E06976" w:rsidRDefault="00E06976" w:rsidP="0095474D">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Giới thiệu:</w:t>
      </w:r>
      <w:r w:rsidRPr="00E06976">
        <w:rPr>
          <w:rFonts w:ascii="Times New Roman" w:hAnsi="Times New Roman" w:cs="Times New Roman"/>
          <w:noProof/>
          <w:sz w:val="26"/>
          <w:szCs w:val="26"/>
          <w:lang w:val="vi-VN"/>
        </w:rPr>
        <w:t xml:space="preserve"> quản </w:t>
      </w:r>
      <w:r w:rsidRPr="00E06976">
        <w:rPr>
          <w:rFonts w:ascii="Times New Roman" w:hAnsi="Times New Roman" w:cs="Times New Roman"/>
          <w:noProof/>
          <w:sz w:val="26"/>
          <w:szCs w:val="26"/>
        </w:rPr>
        <w:t>lý</w:t>
      </w:r>
      <w:r w:rsidRPr="00E06976">
        <w:rPr>
          <w:rFonts w:ascii="Times New Roman" w:hAnsi="Times New Roman" w:cs="Times New Roman"/>
          <w:noProof/>
          <w:sz w:val="26"/>
          <w:szCs w:val="26"/>
          <w:lang w:val="vi-VN"/>
        </w:rPr>
        <w:t xml:space="preserve"> có thể xem danh sách nhân viên, thêm nhân viên mới, cập nhật thông tin nhân viên, xoá nhân viên hiện có. Hệ thống trả về kết quả thành công hay thất bại.</w:t>
      </w:r>
    </w:p>
    <w:p w14:paraId="20C45BAE" w14:textId="77777777" w:rsidR="00E06976" w:rsidRPr="00E06976" w:rsidRDefault="00E06976" w:rsidP="0095474D">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DFD:</w:t>
      </w:r>
    </w:p>
    <w:p w14:paraId="27FDD743" w14:textId="4B177DB7" w:rsidR="00E06976" w:rsidRDefault="00E06976" w:rsidP="00E06976">
      <w:pPr>
        <w:pStyle w:val="ListParagraph"/>
        <w:ind w:left="0"/>
        <w:jc w:val="center"/>
        <w:rPr>
          <w:lang w:val="vi-VN"/>
        </w:rPr>
      </w:pPr>
      <w:r w:rsidRPr="004F7B0B">
        <w:rPr>
          <w:noProof/>
        </w:rPr>
        <w:drawing>
          <wp:inline distT="0" distB="0" distL="0" distR="0" wp14:anchorId="44C4C167" wp14:editId="4B3C69EE">
            <wp:extent cx="5727700" cy="2872740"/>
            <wp:effectExtent l="0" t="0" r="635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872740"/>
                    </a:xfrm>
                    <a:prstGeom prst="rect">
                      <a:avLst/>
                    </a:prstGeom>
                  </pic:spPr>
                </pic:pic>
              </a:graphicData>
            </a:graphic>
          </wp:inline>
        </w:drawing>
      </w:r>
    </w:p>
    <w:p w14:paraId="5037EFE5" w14:textId="77777777" w:rsidR="00E06976" w:rsidRDefault="00E06976" w:rsidP="00E06976">
      <w:pPr>
        <w:pStyle w:val="ListParagraph"/>
        <w:ind w:left="0"/>
        <w:rPr>
          <w:lang w:val="vi-VN"/>
        </w:rPr>
      </w:pPr>
    </w:p>
    <w:p w14:paraId="0CFAF3C5" w14:textId="77777777" w:rsidR="00E06976" w:rsidRPr="00E06976" w:rsidRDefault="00E06976" w:rsidP="0095474D">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Luồng dữ liệu:</w:t>
      </w:r>
    </w:p>
    <w:p w14:paraId="12667C4D" w14:textId="64100A9A" w:rsidR="00E06976" w:rsidRPr="0095474D" w:rsidRDefault="00E06976" w:rsidP="0095474D">
      <w:pPr>
        <w:pStyle w:val="ListParagraph"/>
        <w:spacing w:line="360" w:lineRule="auto"/>
        <w:ind w:left="360"/>
        <w:rPr>
          <w:rFonts w:ascii="Times New Roman" w:hAnsi="Times New Roman" w:cs="Times New Roman"/>
          <w:sz w:val="26"/>
          <w:szCs w:val="26"/>
        </w:rPr>
      </w:pPr>
      <w:r w:rsidRPr="00E06976">
        <w:rPr>
          <w:rFonts w:ascii="Times New Roman" w:hAnsi="Times New Roman" w:cs="Times New Roman"/>
          <w:sz w:val="26"/>
          <w:szCs w:val="26"/>
          <w:lang w:val="vi-VN"/>
        </w:rPr>
        <w:t>D1: thông tin nhân viên cần thêm mới, hoặc tiêu chuẩn tra cứu nếu cần tra cứu</w:t>
      </w:r>
      <w:r w:rsidR="0095474D">
        <w:rPr>
          <w:rFonts w:ascii="Times New Roman" w:hAnsi="Times New Roman" w:cs="Times New Roman"/>
          <w:sz w:val="26"/>
          <w:szCs w:val="26"/>
        </w:rPr>
        <w:t>.</w:t>
      </w:r>
    </w:p>
    <w:p w14:paraId="00BB3E23" w14:textId="5673A4FD" w:rsidR="00E06976" w:rsidRPr="0095474D" w:rsidRDefault="00E06976" w:rsidP="0095474D">
      <w:pPr>
        <w:pStyle w:val="ListParagraph"/>
        <w:spacing w:line="360" w:lineRule="auto"/>
        <w:ind w:left="360"/>
        <w:rPr>
          <w:rFonts w:ascii="Times New Roman" w:hAnsi="Times New Roman" w:cs="Times New Roman"/>
          <w:sz w:val="26"/>
          <w:szCs w:val="26"/>
        </w:rPr>
      </w:pPr>
      <w:r w:rsidRPr="00E06976">
        <w:rPr>
          <w:rFonts w:ascii="Times New Roman" w:hAnsi="Times New Roman" w:cs="Times New Roman"/>
          <w:sz w:val="26"/>
          <w:szCs w:val="26"/>
          <w:lang w:val="vi-VN"/>
        </w:rPr>
        <w:t>D2: không có</w:t>
      </w:r>
      <w:r w:rsidR="0095474D">
        <w:rPr>
          <w:rFonts w:ascii="Times New Roman" w:hAnsi="Times New Roman" w:cs="Times New Roman"/>
          <w:sz w:val="26"/>
          <w:szCs w:val="26"/>
        </w:rPr>
        <w:t>.</w:t>
      </w:r>
    </w:p>
    <w:p w14:paraId="2A4B85FB" w14:textId="2D8D5F18" w:rsidR="00E06976" w:rsidRPr="0095474D" w:rsidRDefault="00E06976" w:rsidP="0095474D">
      <w:pPr>
        <w:pStyle w:val="ListParagraph"/>
        <w:spacing w:line="360" w:lineRule="auto"/>
        <w:ind w:left="360"/>
        <w:rPr>
          <w:rFonts w:ascii="Times New Roman" w:hAnsi="Times New Roman" w:cs="Times New Roman"/>
          <w:sz w:val="26"/>
          <w:szCs w:val="26"/>
        </w:rPr>
      </w:pPr>
      <w:r w:rsidRPr="00E06976">
        <w:rPr>
          <w:rFonts w:ascii="Times New Roman" w:hAnsi="Times New Roman" w:cs="Times New Roman"/>
          <w:sz w:val="26"/>
          <w:szCs w:val="26"/>
          <w:lang w:val="vi-VN"/>
        </w:rPr>
        <w:t>D3: thông tin của nhân viên bị trùng lặp nếu thêm nhầm một nhân viên đã tồn tại, hoặc danh sách nhân viên cần tra cứu</w:t>
      </w:r>
      <w:r w:rsidR="0095474D">
        <w:rPr>
          <w:rFonts w:ascii="Times New Roman" w:hAnsi="Times New Roman" w:cs="Times New Roman"/>
          <w:sz w:val="26"/>
          <w:szCs w:val="26"/>
        </w:rPr>
        <w:t>.</w:t>
      </w:r>
    </w:p>
    <w:p w14:paraId="2E5FA9AE"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D4: D2</w:t>
      </w:r>
    </w:p>
    <w:p w14:paraId="26FD3FBB" w14:textId="2385E5C0" w:rsidR="00E06976" w:rsidRPr="0095474D" w:rsidRDefault="00E06976" w:rsidP="0095474D">
      <w:pPr>
        <w:pStyle w:val="ListParagraph"/>
        <w:spacing w:line="360" w:lineRule="auto"/>
        <w:ind w:left="360"/>
        <w:rPr>
          <w:rFonts w:ascii="Times New Roman" w:hAnsi="Times New Roman" w:cs="Times New Roman"/>
          <w:sz w:val="26"/>
          <w:szCs w:val="26"/>
        </w:rPr>
      </w:pPr>
      <w:r w:rsidRPr="00E06976">
        <w:rPr>
          <w:rFonts w:ascii="Times New Roman" w:hAnsi="Times New Roman" w:cs="Times New Roman"/>
          <w:sz w:val="26"/>
          <w:szCs w:val="26"/>
          <w:lang w:val="vi-VN"/>
        </w:rPr>
        <w:t>D5: D3 trong trường hợp cần in bằng máy in</w:t>
      </w:r>
      <w:r w:rsidR="0095474D">
        <w:rPr>
          <w:rFonts w:ascii="Times New Roman" w:hAnsi="Times New Roman" w:cs="Times New Roman"/>
          <w:sz w:val="26"/>
          <w:szCs w:val="26"/>
        </w:rPr>
        <w:t>.</w:t>
      </w:r>
    </w:p>
    <w:p w14:paraId="5C82BE03" w14:textId="62CBBBE8" w:rsidR="00E06976" w:rsidRPr="0095474D" w:rsidRDefault="00E06976" w:rsidP="0095474D">
      <w:pPr>
        <w:pStyle w:val="ListParagraph"/>
        <w:spacing w:line="360" w:lineRule="auto"/>
        <w:ind w:left="360"/>
        <w:rPr>
          <w:rFonts w:ascii="Times New Roman" w:hAnsi="Times New Roman" w:cs="Times New Roman"/>
          <w:sz w:val="26"/>
          <w:szCs w:val="26"/>
        </w:rPr>
      </w:pPr>
      <w:r w:rsidRPr="00E06976">
        <w:rPr>
          <w:rFonts w:ascii="Times New Roman" w:hAnsi="Times New Roman" w:cs="Times New Roman"/>
          <w:sz w:val="26"/>
          <w:szCs w:val="26"/>
          <w:lang w:val="vi-VN"/>
        </w:rPr>
        <w:t>D6: nhân viên được thêm thành công hay thất bại, hoặc D3 trong trường hợp tra cứu nhân viên</w:t>
      </w:r>
      <w:r w:rsidR="0095474D">
        <w:rPr>
          <w:rFonts w:ascii="Times New Roman" w:hAnsi="Times New Roman" w:cs="Times New Roman"/>
          <w:sz w:val="26"/>
          <w:szCs w:val="26"/>
        </w:rPr>
        <w:t>.</w:t>
      </w:r>
    </w:p>
    <w:p w14:paraId="1EC06FD1" w14:textId="77777777" w:rsidR="00E06976" w:rsidRPr="00E06976" w:rsidRDefault="00E06976" w:rsidP="00E06976">
      <w:pPr>
        <w:pStyle w:val="ListParagraph"/>
        <w:spacing w:line="360" w:lineRule="auto"/>
        <w:ind w:left="1080"/>
        <w:rPr>
          <w:rFonts w:ascii="Times New Roman" w:hAnsi="Times New Roman" w:cs="Times New Roman"/>
          <w:sz w:val="26"/>
          <w:szCs w:val="26"/>
          <w:lang w:val="vi-VN"/>
        </w:rPr>
      </w:pPr>
    </w:p>
    <w:p w14:paraId="578E6450" w14:textId="77777777" w:rsidR="00E06976" w:rsidRPr="00E06976" w:rsidRDefault="00E06976" w:rsidP="0095474D">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Xử lí:</w:t>
      </w:r>
    </w:p>
    <w:p w14:paraId="0CAB4488"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B1: quản lý nhập thông tin nhân viên cần thêm mới, hoặc tiêu chuẩn tra cứu nếu cần tra cứu</w:t>
      </w:r>
    </w:p>
    <w:p w14:paraId="2170C55D"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B2: mở kết nối CSDL</w:t>
      </w:r>
    </w:p>
    <w:p w14:paraId="7E503DD9"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B3: nhận thông tin nhân viên hoặc tiêu chuẩn tra cứu, thực hiện tìm trong CSDL để trả về kết quả có tồn tại nhân viên trùng không hoặc kết quả danh sách nhân viên cần tra cứu</w:t>
      </w:r>
    </w:p>
    <w:p w14:paraId="6761AF75"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B4: nếu không trùng, thêm nhân viên vào CSDL</w:t>
      </w:r>
    </w:p>
    <w:p w14:paraId="2994FEA3"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B5: xuất kết quả ra màn hình</w:t>
      </w:r>
    </w:p>
    <w:p w14:paraId="53F9729A"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B6: đóng kết nối CSDL</w:t>
      </w:r>
    </w:p>
    <w:p w14:paraId="23AE7169"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B7: kết thúc</w:t>
      </w:r>
    </w:p>
    <w:p w14:paraId="76419F75" w14:textId="77777777" w:rsidR="00E06976" w:rsidRPr="00CE6A31" w:rsidRDefault="00E06976" w:rsidP="00E06976">
      <w:pPr>
        <w:pStyle w:val="ListParagraph"/>
        <w:ind w:left="1080"/>
        <w:rPr>
          <w:lang w:val="vi-VN"/>
        </w:rPr>
      </w:pPr>
    </w:p>
    <w:p w14:paraId="4E8F554C" w14:textId="3D6C5D84" w:rsidR="00E06976" w:rsidRPr="0095474D" w:rsidRDefault="00E06976" w:rsidP="0095474D">
      <w:pPr>
        <w:pStyle w:val="Heading3"/>
        <w:numPr>
          <w:ilvl w:val="1"/>
          <w:numId w:val="34"/>
        </w:numPr>
        <w:spacing w:before="0" w:line="360" w:lineRule="auto"/>
        <w:ind w:left="720"/>
        <w:jc w:val="both"/>
        <w:rPr>
          <w:rFonts w:ascii="Times New Roman" w:hAnsi="Times New Roman" w:cs="Times New Roman"/>
          <w:color w:val="000000" w:themeColor="text1"/>
          <w:sz w:val="26"/>
          <w:szCs w:val="26"/>
          <w:lang w:val="vi-VN"/>
        </w:rPr>
      </w:pPr>
      <w:r w:rsidRPr="0095474D">
        <w:rPr>
          <w:rFonts w:ascii="Times New Roman" w:hAnsi="Times New Roman" w:cs="Times New Roman"/>
          <w:color w:val="000000" w:themeColor="text1"/>
          <w:sz w:val="26"/>
          <w:szCs w:val="26"/>
          <w:lang w:val="vi-VN"/>
        </w:rPr>
        <w:t>Quản lý tài khoản *</w:t>
      </w:r>
    </w:p>
    <w:p w14:paraId="6BC81FF2" w14:textId="77777777" w:rsidR="00E06976" w:rsidRPr="00E06976" w:rsidRDefault="00E06976" w:rsidP="0095474D">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Giới thiệu: sau khi tạo mới một nhân viên, một tài khoản sẽ được</w:t>
      </w:r>
      <w:r w:rsidRPr="00E06976">
        <w:rPr>
          <w:rFonts w:ascii="Times New Roman" w:hAnsi="Times New Roman" w:cs="Times New Roman"/>
          <w:sz w:val="26"/>
          <w:szCs w:val="26"/>
        </w:rPr>
        <w:t xml:space="preserve"> quản lý tạo cho nhân viên đó</w:t>
      </w:r>
      <w:r w:rsidRPr="00E06976">
        <w:rPr>
          <w:rFonts w:ascii="Times New Roman" w:hAnsi="Times New Roman" w:cs="Times New Roman"/>
          <w:sz w:val="26"/>
          <w:szCs w:val="26"/>
          <w:lang w:val="vi-VN"/>
        </w:rPr>
        <w:t>. Quản lý có thể xem danh sách tài khoản,</w:t>
      </w:r>
      <w:r w:rsidRPr="00E06976">
        <w:rPr>
          <w:rFonts w:ascii="Times New Roman" w:hAnsi="Times New Roman" w:cs="Times New Roman"/>
          <w:sz w:val="26"/>
          <w:szCs w:val="26"/>
        </w:rPr>
        <w:t xml:space="preserve"> thêm tài khoản,</w:t>
      </w:r>
      <w:r w:rsidRPr="00E06976">
        <w:rPr>
          <w:rFonts w:ascii="Times New Roman" w:hAnsi="Times New Roman" w:cs="Times New Roman"/>
          <w:sz w:val="26"/>
          <w:szCs w:val="26"/>
          <w:lang w:val="vi-VN"/>
        </w:rPr>
        <w:t xml:space="preserve"> sửa thông tin tài khoản, xoá tài khoản.</w:t>
      </w:r>
    </w:p>
    <w:p w14:paraId="777E70DC" w14:textId="77777777" w:rsidR="00E06976" w:rsidRPr="00E06976" w:rsidRDefault="00E06976" w:rsidP="0095474D">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DFD:</w:t>
      </w:r>
    </w:p>
    <w:p w14:paraId="48BCA221" w14:textId="77777777" w:rsidR="00E06976" w:rsidRPr="00E06976" w:rsidRDefault="00E06976" w:rsidP="00E06976">
      <w:pPr>
        <w:pStyle w:val="ListParagraph"/>
        <w:spacing w:line="360" w:lineRule="auto"/>
        <w:ind w:left="0"/>
        <w:rPr>
          <w:rFonts w:ascii="Times New Roman" w:hAnsi="Times New Roman" w:cs="Times New Roman"/>
          <w:sz w:val="26"/>
          <w:szCs w:val="26"/>
          <w:lang w:val="vi-VN"/>
        </w:rPr>
      </w:pPr>
      <w:r w:rsidRPr="00E06976">
        <w:rPr>
          <w:rFonts w:ascii="Times New Roman" w:hAnsi="Times New Roman" w:cs="Times New Roman"/>
          <w:noProof/>
          <w:sz w:val="26"/>
          <w:szCs w:val="26"/>
          <w:lang w:val="vi-VN"/>
        </w:rPr>
        <w:drawing>
          <wp:inline distT="0" distB="0" distL="0" distR="0" wp14:anchorId="67B89D4F" wp14:editId="3077D557">
            <wp:extent cx="5727700" cy="2869565"/>
            <wp:effectExtent l="0" t="0" r="635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869565"/>
                    </a:xfrm>
                    <a:prstGeom prst="rect">
                      <a:avLst/>
                    </a:prstGeom>
                  </pic:spPr>
                </pic:pic>
              </a:graphicData>
            </a:graphic>
          </wp:inline>
        </w:drawing>
      </w:r>
    </w:p>
    <w:p w14:paraId="07A4AFB9" w14:textId="77777777" w:rsidR="00E06976" w:rsidRPr="00E06976" w:rsidRDefault="00E06976" w:rsidP="0095474D">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Luồng dữ liệu:</w:t>
      </w:r>
    </w:p>
    <w:p w14:paraId="53F5F69E"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D1: tiêu chuẩn tra cứu tài khoản (tên nhân viên, id tài khoản)</w:t>
      </w:r>
    </w:p>
    <w:p w14:paraId="1E02DDE6"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lastRenderedPageBreak/>
        <w:t>D2: không có</w:t>
      </w:r>
    </w:p>
    <w:p w14:paraId="6F077381"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D3: thông tin tài khoản bao gồm tên đăng nhập, mật khẩu,…</w:t>
      </w:r>
    </w:p>
    <w:p w14:paraId="0BE7097D"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D4: thông tin cập nhật của tài khoản nếu có</w:t>
      </w:r>
    </w:p>
    <w:p w14:paraId="3963A9FF"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D5: không có</w:t>
      </w:r>
    </w:p>
    <w:p w14:paraId="49F9C789" w14:textId="59C0DFAF" w:rsidR="00E06976" w:rsidRPr="0095474D"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D6: kết quả cập nhật thành công hay thất bại</w:t>
      </w:r>
    </w:p>
    <w:p w14:paraId="0E68BC46" w14:textId="77777777" w:rsidR="00E06976" w:rsidRPr="00E06976" w:rsidRDefault="00E06976" w:rsidP="0095474D">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Xử lý:</w:t>
      </w:r>
    </w:p>
    <w:p w14:paraId="630B7350"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B1: quản lý nhập tiêu chuẩn tra cứu (tên nhân viên, id tài khoản)</w:t>
      </w:r>
    </w:p>
    <w:p w14:paraId="4953B282"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B2: mở kết nối CSDL</w:t>
      </w:r>
    </w:p>
    <w:p w14:paraId="2AF3F507"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B3: tiếp nhận tiêu chuẩn tra cứu, thực hiện tìm tài khoản trong CSDL</w:t>
      </w:r>
    </w:p>
    <w:p w14:paraId="6C0BD22D" w14:textId="69BBD06C" w:rsidR="00E06976" w:rsidRPr="0095474D" w:rsidRDefault="00E06976" w:rsidP="0095474D">
      <w:pPr>
        <w:pStyle w:val="ListParagraph"/>
        <w:spacing w:after="0" w:line="360" w:lineRule="auto"/>
        <w:ind w:left="360"/>
        <w:jc w:val="both"/>
        <w:rPr>
          <w:rFonts w:ascii="Times New Roman" w:hAnsi="Times New Roman" w:cs="Times New Roman"/>
          <w:sz w:val="26"/>
          <w:szCs w:val="26"/>
        </w:rPr>
      </w:pPr>
      <w:r w:rsidRPr="00E06976">
        <w:rPr>
          <w:rFonts w:ascii="Times New Roman" w:hAnsi="Times New Roman" w:cs="Times New Roman"/>
          <w:sz w:val="26"/>
          <w:szCs w:val="26"/>
          <w:lang w:val="vi-VN"/>
        </w:rPr>
        <w:t>B4: nếu tìm được thì lấy thông tin tài khoản hiện ra màn hình (trừ mật khẩu), nếu không tìm được thì tới bước B8</w:t>
      </w:r>
      <w:r w:rsidR="0095474D">
        <w:rPr>
          <w:rFonts w:ascii="Times New Roman" w:hAnsi="Times New Roman" w:cs="Times New Roman"/>
          <w:sz w:val="26"/>
          <w:szCs w:val="26"/>
        </w:rPr>
        <w:t>.</w:t>
      </w:r>
    </w:p>
    <w:p w14:paraId="1C8AF0E0" w14:textId="6537B279" w:rsidR="00E06976" w:rsidRPr="0095474D" w:rsidRDefault="00E06976" w:rsidP="0095474D">
      <w:pPr>
        <w:pStyle w:val="ListParagraph"/>
        <w:spacing w:after="0" w:line="360" w:lineRule="auto"/>
        <w:ind w:left="360"/>
        <w:jc w:val="both"/>
        <w:rPr>
          <w:rFonts w:ascii="Times New Roman" w:hAnsi="Times New Roman" w:cs="Times New Roman"/>
          <w:sz w:val="26"/>
          <w:szCs w:val="26"/>
        </w:rPr>
      </w:pPr>
      <w:r w:rsidRPr="00E06976">
        <w:rPr>
          <w:rFonts w:ascii="Times New Roman" w:hAnsi="Times New Roman" w:cs="Times New Roman"/>
          <w:sz w:val="26"/>
          <w:szCs w:val="26"/>
          <w:lang w:val="vi-VN"/>
        </w:rPr>
        <w:t xml:space="preserve">B5: đợi quản lý cập nhật thông tin tài khoản </w:t>
      </w:r>
      <w:r w:rsidR="0095474D">
        <w:rPr>
          <w:rFonts w:ascii="Times New Roman" w:hAnsi="Times New Roman" w:cs="Times New Roman"/>
          <w:sz w:val="26"/>
          <w:szCs w:val="26"/>
        </w:rPr>
        <w:t>.</w:t>
      </w:r>
    </w:p>
    <w:p w14:paraId="194783D7" w14:textId="24C6B3BC" w:rsidR="00E06976" w:rsidRPr="0095474D" w:rsidRDefault="00E06976" w:rsidP="0095474D">
      <w:pPr>
        <w:pStyle w:val="ListParagraph"/>
        <w:spacing w:after="0" w:line="360" w:lineRule="auto"/>
        <w:ind w:left="360"/>
        <w:jc w:val="both"/>
        <w:rPr>
          <w:rFonts w:ascii="Times New Roman" w:hAnsi="Times New Roman" w:cs="Times New Roman"/>
          <w:sz w:val="26"/>
          <w:szCs w:val="26"/>
        </w:rPr>
      </w:pPr>
      <w:r w:rsidRPr="00E06976">
        <w:rPr>
          <w:rFonts w:ascii="Times New Roman" w:hAnsi="Times New Roman" w:cs="Times New Roman"/>
          <w:sz w:val="26"/>
          <w:szCs w:val="26"/>
          <w:lang w:val="vi-VN"/>
        </w:rPr>
        <w:t>B6: kiểm tra cập nhật có phù hợp không, nếu phù hợp tới B7, nếu không phù hợp báo lỗi</w:t>
      </w:r>
      <w:r w:rsidR="0095474D">
        <w:rPr>
          <w:rFonts w:ascii="Times New Roman" w:hAnsi="Times New Roman" w:cs="Times New Roman"/>
          <w:sz w:val="26"/>
          <w:szCs w:val="26"/>
        </w:rPr>
        <w:t>.</w:t>
      </w:r>
    </w:p>
    <w:p w14:paraId="67998700"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B7: lưu thông tin mới cập nhật vào CSDL</w:t>
      </w:r>
    </w:p>
    <w:p w14:paraId="07DCF82D"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B8: xuất kết quả </w:t>
      </w:r>
    </w:p>
    <w:p w14:paraId="43297C69"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B9: đóng kết nối CSDL</w:t>
      </w:r>
    </w:p>
    <w:p w14:paraId="2996AC7A" w14:textId="77777777" w:rsidR="00E06976" w:rsidRPr="00E06976" w:rsidRDefault="00E06976" w:rsidP="0095474D">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B10: kết thúc</w:t>
      </w:r>
    </w:p>
    <w:p w14:paraId="1463801E" w14:textId="77777777" w:rsidR="00E06976" w:rsidRPr="00E06976" w:rsidRDefault="00E06976" w:rsidP="0095474D">
      <w:pPr>
        <w:pStyle w:val="ListParagraph"/>
        <w:spacing w:after="0" w:line="360" w:lineRule="auto"/>
        <w:ind w:left="1080"/>
        <w:jc w:val="both"/>
        <w:rPr>
          <w:rFonts w:ascii="Times New Roman" w:hAnsi="Times New Roman" w:cs="Times New Roman"/>
          <w:sz w:val="26"/>
          <w:szCs w:val="26"/>
          <w:lang w:val="vi-VN"/>
        </w:rPr>
      </w:pPr>
    </w:p>
    <w:p w14:paraId="4836B06D" w14:textId="4D4AE619" w:rsidR="00E06976" w:rsidRPr="0095474D" w:rsidRDefault="00E06976" w:rsidP="0095474D">
      <w:pPr>
        <w:pStyle w:val="Heading3"/>
        <w:numPr>
          <w:ilvl w:val="1"/>
          <w:numId w:val="34"/>
        </w:numPr>
        <w:spacing w:before="0" w:line="360" w:lineRule="auto"/>
        <w:ind w:left="720"/>
        <w:rPr>
          <w:rFonts w:ascii="Times New Roman" w:hAnsi="Times New Roman" w:cs="Times New Roman"/>
          <w:color w:val="000000" w:themeColor="text1"/>
          <w:sz w:val="26"/>
          <w:szCs w:val="26"/>
          <w:lang w:val="vi-VN"/>
        </w:rPr>
      </w:pPr>
      <w:r w:rsidRPr="0095474D">
        <w:rPr>
          <w:rFonts w:ascii="Times New Roman" w:hAnsi="Times New Roman" w:cs="Times New Roman"/>
          <w:color w:val="000000" w:themeColor="text1"/>
          <w:sz w:val="26"/>
          <w:szCs w:val="26"/>
          <w:lang w:val="vi-VN"/>
        </w:rPr>
        <w:t>Lập báo cáo doanh thu</w:t>
      </w:r>
    </w:p>
    <w:p w14:paraId="751B21E8" w14:textId="77777777" w:rsidR="00E06976" w:rsidRPr="00E06976" w:rsidRDefault="00E06976" w:rsidP="0095474D">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Giới thiệu: nhân viên có thể lập báo cáo doanh thu của tuần, tháng, quý, bao gồm thông tin nguồn tiền thu vào từ khách hàng vãng lai, từ thành viên, từ đối tác, …</w:t>
      </w:r>
    </w:p>
    <w:p w14:paraId="2CF0B918" w14:textId="77777777" w:rsidR="00E06976" w:rsidRPr="00E06976" w:rsidRDefault="00E06976" w:rsidP="0095474D">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DFD:</w:t>
      </w:r>
    </w:p>
    <w:p w14:paraId="29F99248" w14:textId="77777777" w:rsidR="00E06976" w:rsidRPr="00E06976" w:rsidRDefault="00E06976" w:rsidP="00E06976">
      <w:pPr>
        <w:pStyle w:val="ListParagraph"/>
        <w:spacing w:line="360" w:lineRule="auto"/>
        <w:ind w:left="0"/>
        <w:jc w:val="center"/>
        <w:rPr>
          <w:rFonts w:ascii="Times New Roman" w:hAnsi="Times New Roman" w:cs="Times New Roman"/>
          <w:sz w:val="26"/>
          <w:szCs w:val="26"/>
          <w:lang w:val="vi-VN"/>
        </w:rPr>
      </w:pPr>
      <w:r w:rsidRPr="00E06976">
        <w:rPr>
          <w:rFonts w:ascii="Times New Roman" w:hAnsi="Times New Roman" w:cs="Times New Roman"/>
          <w:noProof/>
          <w:sz w:val="26"/>
          <w:szCs w:val="26"/>
          <w:lang w:val="vi-VN"/>
        </w:rPr>
        <w:lastRenderedPageBreak/>
        <w:drawing>
          <wp:inline distT="0" distB="0" distL="0" distR="0" wp14:anchorId="004024D4" wp14:editId="37D191AA">
            <wp:extent cx="5727700" cy="2945765"/>
            <wp:effectExtent l="0" t="0" r="635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945765"/>
                    </a:xfrm>
                    <a:prstGeom prst="rect">
                      <a:avLst/>
                    </a:prstGeom>
                  </pic:spPr>
                </pic:pic>
              </a:graphicData>
            </a:graphic>
          </wp:inline>
        </w:drawing>
      </w:r>
    </w:p>
    <w:p w14:paraId="666D8F59" w14:textId="77777777" w:rsidR="00E06976" w:rsidRPr="00E06976" w:rsidRDefault="00E06976" w:rsidP="0095474D">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Luồng dữ liệu:</w:t>
      </w:r>
    </w:p>
    <w:p w14:paraId="14213635"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D1: tiêu chuẩn lập báo cáo (tháng, quý, năm,… nguồn tiền khách hàng vãng lai, thành viên,…)</w:t>
      </w:r>
    </w:p>
    <w:p w14:paraId="59293FCE"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D2: không có</w:t>
      </w:r>
    </w:p>
    <w:p w14:paraId="1E81B6A7"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D3: danh sách các nguồn thu được lưu lại</w:t>
      </w:r>
    </w:p>
    <w:p w14:paraId="7148DEF6"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D4: D1</w:t>
      </w:r>
    </w:p>
    <w:p w14:paraId="139E6959"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D5: D3 trong trường hợp cần in bằng máy in</w:t>
      </w:r>
    </w:p>
    <w:p w14:paraId="3F3C370D"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D6: D3 </w:t>
      </w:r>
    </w:p>
    <w:p w14:paraId="0418BEA6" w14:textId="77777777" w:rsidR="00E06976" w:rsidRPr="00E06976" w:rsidRDefault="00E06976" w:rsidP="0095474D">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Xử lý:</w:t>
      </w:r>
    </w:p>
    <w:p w14:paraId="4456A060"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B1: nhân viên nhập tiêu chuẩn lập báo cáo (tháng, quý, năm,… nguồn tiền khách hàng vãng lai, thành viên,…)</w:t>
      </w:r>
    </w:p>
    <w:p w14:paraId="4A5353F2"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B2: kết nối CSDL</w:t>
      </w:r>
    </w:p>
    <w:p w14:paraId="79C85948"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B3: tiếp nhận tiêu chuẩn lập báo cáo, tìm kiếm các nguồn thu trong CSDL</w:t>
      </w:r>
    </w:p>
    <w:p w14:paraId="16160E5A"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B4: xuất dữ liệu tìm được ra màn hình</w:t>
      </w:r>
    </w:p>
    <w:p w14:paraId="67315B73"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B5: đóng kết nối CSDL</w:t>
      </w:r>
    </w:p>
    <w:p w14:paraId="6B8E32ED"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B6: kết thúc</w:t>
      </w:r>
    </w:p>
    <w:p w14:paraId="49449A5E" w14:textId="77777777" w:rsidR="00E06976" w:rsidRPr="00E06976" w:rsidRDefault="00E06976" w:rsidP="00E06976">
      <w:pPr>
        <w:spacing w:line="360" w:lineRule="auto"/>
        <w:rPr>
          <w:rFonts w:ascii="Times New Roman" w:hAnsi="Times New Roman" w:cs="Times New Roman"/>
          <w:b/>
          <w:bCs/>
          <w:sz w:val="26"/>
          <w:szCs w:val="26"/>
          <w:lang w:val="vi-VN"/>
        </w:rPr>
      </w:pPr>
    </w:p>
    <w:p w14:paraId="67E2F41E" w14:textId="23E45A9F" w:rsidR="00E06976" w:rsidRPr="0095474D" w:rsidRDefault="00E06976" w:rsidP="0095474D">
      <w:pPr>
        <w:pStyle w:val="Heading3"/>
        <w:numPr>
          <w:ilvl w:val="1"/>
          <w:numId w:val="34"/>
        </w:numPr>
        <w:spacing w:before="0" w:line="360" w:lineRule="auto"/>
        <w:jc w:val="both"/>
        <w:rPr>
          <w:rFonts w:ascii="Times New Roman" w:hAnsi="Times New Roman" w:cs="Times New Roman"/>
          <w:color w:val="000000" w:themeColor="text1"/>
          <w:sz w:val="26"/>
          <w:szCs w:val="26"/>
          <w:lang w:val="vi-VN"/>
        </w:rPr>
      </w:pPr>
      <w:r w:rsidRPr="0095474D">
        <w:rPr>
          <w:rFonts w:ascii="Times New Roman" w:hAnsi="Times New Roman" w:cs="Times New Roman"/>
          <w:color w:val="000000" w:themeColor="text1"/>
          <w:sz w:val="26"/>
          <w:szCs w:val="26"/>
          <w:lang w:val="vi-VN"/>
        </w:rPr>
        <w:lastRenderedPageBreak/>
        <w:t xml:space="preserve">Lập báo cáo thống kê </w:t>
      </w:r>
      <w:r w:rsidRPr="0095474D">
        <w:rPr>
          <w:rFonts w:ascii="Times New Roman" w:hAnsi="Times New Roman" w:cs="Times New Roman"/>
          <w:color w:val="000000" w:themeColor="text1"/>
          <w:sz w:val="26"/>
          <w:szCs w:val="26"/>
        </w:rPr>
        <w:t>hội</w:t>
      </w:r>
      <w:r w:rsidRPr="0095474D">
        <w:rPr>
          <w:rFonts w:ascii="Times New Roman" w:hAnsi="Times New Roman" w:cs="Times New Roman"/>
          <w:color w:val="000000" w:themeColor="text1"/>
          <w:sz w:val="26"/>
          <w:szCs w:val="26"/>
          <w:lang w:val="vi-VN"/>
        </w:rPr>
        <w:t xml:space="preserve"> viên </w:t>
      </w:r>
    </w:p>
    <w:p w14:paraId="08BC194A" w14:textId="51FA3995" w:rsidR="00E06976" w:rsidRPr="00E06976" w:rsidRDefault="00E06976" w:rsidP="0095474D">
      <w:pPr>
        <w:pStyle w:val="ListParagraph"/>
        <w:numPr>
          <w:ilvl w:val="0"/>
          <w:numId w:val="30"/>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Giới thiệu: nhân viên có thể lập báo cáo các thành viên (hội viên) mới tham gia, các thành viên rời đi</w:t>
      </w:r>
      <w:r w:rsidR="0095474D">
        <w:rPr>
          <w:rFonts w:ascii="Times New Roman" w:hAnsi="Times New Roman" w:cs="Times New Roman"/>
          <w:sz w:val="26"/>
          <w:szCs w:val="26"/>
        </w:rPr>
        <w:t>.</w:t>
      </w:r>
    </w:p>
    <w:p w14:paraId="3322DF0F" w14:textId="77777777" w:rsidR="00E06976" w:rsidRPr="00E06976" w:rsidRDefault="00E06976" w:rsidP="0095474D">
      <w:pPr>
        <w:pStyle w:val="ListParagraph"/>
        <w:numPr>
          <w:ilvl w:val="0"/>
          <w:numId w:val="30"/>
        </w:numPr>
        <w:spacing w:after="0" w:line="360" w:lineRule="auto"/>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DFD:</w:t>
      </w:r>
    </w:p>
    <w:p w14:paraId="5BD41E9C" w14:textId="77777777" w:rsidR="00E06976" w:rsidRPr="00E06976" w:rsidRDefault="00E06976" w:rsidP="00E06976">
      <w:pPr>
        <w:pStyle w:val="ListParagraph"/>
        <w:spacing w:line="360" w:lineRule="auto"/>
        <w:ind w:left="0"/>
        <w:jc w:val="center"/>
        <w:rPr>
          <w:rFonts w:ascii="Times New Roman" w:hAnsi="Times New Roman" w:cs="Times New Roman"/>
          <w:sz w:val="26"/>
          <w:szCs w:val="26"/>
          <w:lang w:val="vi-VN"/>
        </w:rPr>
      </w:pPr>
      <w:r w:rsidRPr="00E06976">
        <w:rPr>
          <w:rFonts w:ascii="Times New Roman" w:hAnsi="Times New Roman" w:cs="Times New Roman"/>
          <w:noProof/>
          <w:sz w:val="26"/>
          <w:szCs w:val="26"/>
          <w:lang w:val="vi-VN"/>
        </w:rPr>
        <w:drawing>
          <wp:inline distT="0" distB="0" distL="0" distR="0" wp14:anchorId="7DCDE685" wp14:editId="5F117AA5">
            <wp:extent cx="5727700" cy="2930525"/>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30525"/>
                    </a:xfrm>
                    <a:prstGeom prst="rect">
                      <a:avLst/>
                    </a:prstGeom>
                  </pic:spPr>
                </pic:pic>
              </a:graphicData>
            </a:graphic>
          </wp:inline>
        </w:drawing>
      </w:r>
    </w:p>
    <w:p w14:paraId="73A7308B" w14:textId="77777777" w:rsidR="00E06976" w:rsidRPr="00E06976" w:rsidRDefault="00E06976" w:rsidP="0095474D">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Luồng dữ liệu:</w:t>
      </w:r>
    </w:p>
    <w:p w14:paraId="6FFE3795" w14:textId="77777777" w:rsidR="00E06976" w:rsidRPr="00E06976" w:rsidRDefault="00E06976" w:rsidP="0095474D">
      <w:p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D1: tiêu chuẩn lập báo cáo (tháng, quý, năm,… hoạt động gia nhập hoặc ra đi của thành viên)</w:t>
      </w:r>
    </w:p>
    <w:p w14:paraId="06A74F56" w14:textId="77777777" w:rsidR="00E06976" w:rsidRPr="00E06976" w:rsidRDefault="00E06976" w:rsidP="0095474D">
      <w:p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D2: không có</w:t>
      </w:r>
    </w:p>
    <w:p w14:paraId="5B9B41A0" w14:textId="77777777" w:rsidR="00E06976" w:rsidRPr="00E06976" w:rsidRDefault="00E06976" w:rsidP="0095474D">
      <w:p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D3: danh sách các thành viên phù hợp tiêu chuẩn lập báo cáo</w:t>
      </w:r>
    </w:p>
    <w:p w14:paraId="6E31777B" w14:textId="77777777" w:rsidR="00E06976" w:rsidRPr="00E06976" w:rsidRDefault="00E06976" w:rsidP="0095474D">
      <w:p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D4: D1</w:t>
      </w:r>
    </w:p>
    <w:p w14:paraId="7AC19A26" w14:textId="77777777" w:rsidR="00E06976" w:rsidRPr="00E06976" w:rsidRDefault="00E06976" w:rsidP="0095474D">
      <w:p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D5: D3 trong trường hợp cần in bằng máy in</w:t>
      </w:r>
    </w:p>
    <w:p w14:paraId="6BEC8A02" w14:textId="735A55DC" w:rsidR="00E06976" w:rsidRPr="0095474D" w:rsidRDefault="00E06976" w:rsidP="0095474D">
      <w:p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D6: D3</w:t>
      </w:r>
    </w:p>
    <w:p w14:paraId="6C776449" w14:textId="77777777" w:rsidR="00E06976" w:rsidRPr="00E06976" w:rsidRDefault="00E06976" w:rsidP="0095474D">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Xử lý:</w:t>
      </w:r>
    </w:p>
    <w:p w14:paraId="3B4F4493"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B1: nhân viên nhập tiêu chuẩn lập báo cáo (tháng, quý, năm,… nguồn tiền khách hàng vãng lai, thành viên,…)</w:t>
      </w:r>
    </w:p>
    <w:p w14:paraId="6B067F36"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B2: kết nối CSDL</w:t>
      </w:r>
    </w:p>
    <w:p w14:paraId="734B2337"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B3: tiếp nhận tiêu chuẩn lập báo cáo, tìm kiếm các nguồn thu trong CSDL</w:t>
      </w:r>
    </w:p>
    <w:p w14:paraId="2492E4B3"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B4: xuất dữ liệu tìm được ra màn hình</w:t>
      </w:r>
    </w:p>
    <w:p w14:paraId="325C7A46"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lastRenderedPageBreak/>
        <w:t>B5: đóng kết nối CSDL</w:t>
      </w:r>
    </w:p>
    <w:p w14:paraId="20CBA1B4" w14:textId="77777777" w:rsidR="00E06976" w:rsidRPr="00E06976" w:rsidRDefault="00E06976" w:rsidP="0095474D">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B6: kết thúc</w:t>
      </w:r>
    </w:p>
    <w:p w14:paraId="3F073ACD" w14:textId="77777777" w:rsidR="00E06976" w:rsidRPr="00E06976" w:rsidRDefault="00E06976" w:rsidP="00E06976">
      <w:pPr>
        <w:pStyle w:val="ListParagraph"/>
        <w:spacing w:line="360" w:lineRule="auto"/>
        <w:ind w:left="1080"/>
        <w:rPr>
          <w:rFonts w:ascii="Times New Roman" w:hAnsi="Times New Roman" w:cs="Times New Roman"/>
          <w:b/>
          <w:bCs/>
          <w:sz w:val="26"/>
          <w:szCs w:val="26"/>
          <w:lang w:val="vi-VN"/>
        </w:rPr>
      </w:pPr>
    </w:p>
    <w:p w14:paraId="13679E18" w14:textId="1386A08F" w:rsidR="00E06976" w:rsidRPr="00DE7D60" w:rsidRDefault="00E06976" w:rsidP="00DE7D60">
      <w:pPr>
        <w:pStyle w:val="Heading3"/>
        <w:numPr>
          <w:ilvl w:val="1"/>
          <w:numId w:val="34"/>
        </w:numPr>
        <w:spacing w:before="0" w:line="360" w:lineRule="auto"/>
        <w:ind w:left="720"/>
        <w:jc w:val="both"/>
        <w:rPr>
          <w:rFonts w:ascii="Times New Roman" w:hAnsi="Times New Roman" w:cs="Times New Roman"/>
          <w:color w:val="000000" w:themeColor="text1"/>
          <w:sz w:val="26"/>
          <w:szCs w:val="26"/>
          <w:lang w:val="vi-VN"/>
        </w:rPr>
      </w:pPr>
      <w:r w:rsidRPr="00DE7D60">
        <w:rPr>
          <w:rFonts w:ascii="Times New Roman" w:hAnsi="Times New Roman" w:cs="Times New Roman"/>
          <w:color w:val="000000" w:themeColor="text1"/>
          <w:sz w:val="26"/>
          <w:szCs w:val="26"/>
          <w:lang w:val="vi-VN"/>
        </w:rPr>
        <w:t>Quẹt thẻ điểm danh nhân viên</w:t>
      </w:r>
    </w:p>
    <w:p w14:paraId="0928CD79" w14:textId="77777777" w:rsidR="00E06976" w:rsidRPr="00E06976" w:rsidRDefault="00E06976" w:rsidP="00DE7D60">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Giới thiệu: nhân viên có thể điểm danh có mặt bằng cách quẹt thẻ</w:t>
      </w:r>
    </w:p>
    <w:p w14:paraId="7D5F4AC2" w14:textId="77777777" w:rsidR="00E06976" w:rsidRPr="00E06976" w:rsidRDefault="00E06976" w:rsidP="00DE7D60">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DFD:</w:t>
      </w:r>
    </w:p>
    <w:p w14:paraId="4BC3F055" w14:textId="77777777" w:rsidR="00E06976" w:rsidRPr="00E06976" w:rsidRDefault="00E06976" w:rsidP="00E06976">
      <w:pPr>
        <w:pStyle w:val="ListParagraph"/>
        <w:spacing w:line="360" w:lineRule="auto"/>
        <w:ind w:left="0"/>
        <w:jc w:val="center"/>
        <w:rPr>
          <w:rFonts w:ascii="Times New Roman" w:hAnsi="Times New Roman" w:cs="Times New Roman"/>
          <w:sz w:val="26"/>
          <w:szCs w:val="26"/>
          <w:lang w:val="vi-VN"/>
        </w:rPr>
      </w:pPr>
      <w:r w:rsidRPr="00E06976">
        <w:rPr>
          <w:rFonts w:ascii="Times New Roman" w:hAnsi="Times New Roman" w:cs="Times New Roman"/>
          <w:noProof/>
          <w:sz w:val="26"/>
          <w:szCs w:val="26"/>
          <w:lang w:val="vi-VN"/>
        </w:rPr>
        <mc:AlternateContent>
          <mc:Choice Requires="wps">
            <w:drawing>
              <wp:anchor distT="0" distB="0" distL="114300" distR="114300" simplePos="0" relativeHeight="251675648" behindDoc="0" locked="0" layoutInCell="1" allowOverlap="1" wp14:anchorId="3C9AEF5F" wp14:editId="1EDDEAC7">
                <wp:simplePos x="0" y="0"/>
                <wp:positionH relativeFrom="column">
                  <wp:posOffset>2447109</wp:posOffset>
                </wp:positionH>
                <wp:positionV relativeFrom="paragraph">
                  <wp:posOffset>548640</wp:posOffset>
                </wp:positionV>
                <wp:extent cx="469127" cy="437322"/>
                <wp:effectExtent l="0" t="0" r="0" b="0"/>
                <wp:wrapNone/>
                <wp:docPr id="25" name="Multiply 30"/>
                <wp:cNvGraphicFramePr/>
                <a:graphic xmlns:a="http://schemas.openxmlformats.org/drawingml/2006/main">
                  <a:graphicData uri="http://schemas.microsoft.com/office/word/2010/wordprocessingShape">
                    <wps:wsp>
                      <wps:cNvSpPr/>
                      <wps:spPr>
                        <a:xfrm>
                          <a:off x="0" y="0"/>
                          <a:ext cx="469127" cy="437322"/>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B3492E" id="Multiply 30" o:spid="_x0000_s1026" style="position:absolute;margin-left:192.7pt;margin-top:43.2pt;width:36.95pt;height:34.4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469127,437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" path="m77604,142652l147741,67415r86823,80937l321386,67415r70137,75237l309986,218661r81537,76009l321386,369907,234564,288970r-86823,80937l77604,294670r81537,-76009l77604,142652xe" fillcolor="black [3200]" strokecolor="black [1600]" strokeweight="1pt">
                <v:stroke joinstyle="miter"/>
                <v:path arrowok="t" o:connecttype="custom" o:connectlocs="77604,142652;147741,67415;234564,148352;321386,67415;391523,142652;309986,218661;391523,294670;321386,369907;234564,288970;147741,369907;77604,294670;159141,218661;77604,142652" o:connectangles="0,0,0,0,0,0,0,0,0,0,0,0,0"/>
              </v:shape>
            </w:pict>
          </mc:Fallback>
        </mc:AlternateContent>
      </w:r>
      <w:r w:rsidRPr="00E06976">
        <w:rPr>
          <w:rFonts w:ascii="Times New Roman" w:hAnsi="Times New Roman" w:cs="Times New Roman"/>
          <w:noProof/>
          <w:sz w:val="26"/>
          <w:szCs w:val="26"/>
          <w:lang w:val="vi-VN"/>
        </w:rPr>
        <mc:AlternateContent>
          <mc:Choice Requires="wps">
            <w:drawing>
              <wp:anchor distT="0" distB="0" distL="114300" distR="114300" simplePos="0" relativeHeight="251674624" behindDoc="0" locked="0" layoutInCell="1" allowOverlap="1" wp14:anchorId="428490E9" wp14:editId="72B81275">
                <wp:simplePos x="0" y="0"/>
                <wp:positionH relativeFrom="column">
                  <wp:posOffset>2499088</wp:posOffset>
                </wp:positionH>
                <wp:positionV relativeFrom="paragraph">
                  <wp:posOffset>1784803</wp:posOffset>
                </wp:positionV>
                <wp:extent cx="469127" cy="437322"/>
                <wp:effectExtent l="0" t="0" r="0" b="0"/>
                <wp:wrapNone/>
                <wp:docPr id="38" name="Multiply 29"/>
                <wp:cNvGraphicFramePr/>
                <a:graphic xmlns:a="http://schemas.openxmlformats.org/drawingml/2006/main">
                  <a:graphicData uri="http://schemas.microsoft.com/office/word/2010/wordprocessingShape">
                    <wps:wsp>
                      <wps:cNvSpPr/>
                      <wps:spPr>
                        <a:xfrm>
                          <a:off x="0" y="0"/>
                          <a:ext cx="469127" cy="437322"/>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FCD9E4" id="Multiply 29" o:spid="_x0000_s1026" style="position:absolute;margin-left:196.8pt;margin-top:140.55pt;width:36.95pt;height:34.45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469127,437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" path="m77604,142652l147741,67415r86823,80937l321386,67415r70137,75237l309986,218661r81537,76009l321386,369907,234564,288970r-86823,80937l77604,294670r81537,-76009l77604,142652xe" fillcolor="black [3200]" strokecolor="black [1600]" strokeweight="1pt">
                <v:stroke joinstyle="miter"/>
                <v:path arrowok="t" o:connecttype="custom" o:connectlocs="77604,142652;147741,67415;234564,148352;321386,67415;391523,142652;309986,218661;391523,294670;321386,369907;234564,288970;147741,369907;77604,294670;159141,218661;77604,142652" o:connectangles="0,0,0,0,0,0,0,0,0,0,0,0,0"/>
              </v:shape>
            </w:pict>
          </mc:Fallback>
        </mc:AlternateContent>
      </w:r>
      <w:r w:rsidRPr="00E06976">
        <w:rPr>
          <w:rFonts w:ascii="Times New Roman" w:hAnsi="Times New Roman" w:cs="Times New Roman"/>
          <w:noProof/>
          <w:sz w:val="26"/>
          <w:szCs w:val="26"/>
          <w:lang w:val="vi-VN"/>
        </w:rPr>
        <mc:AlternateContent>
          <mc:Choice Requires="wps">
            <w:drawing>
              <wp:anchor distT="0" distB="0" distL="114300" distR="114300" simplePos="0" relativeHeight="251673600" behindDoc="0" locked="0" layoutInCell="1" allowOverlap="1" wp14:anchorId="1AA90E37" wp14:editId="62930342">
                <wp:simplePos x="0" y="0"/>
                <wp:positionH relativeFrom="column">
                  <wp:posOffset>3692434</wp:posOffset>
                </wp:positionH>
                <wp:positionV relativeFrom="paragraph">
                  <wp:posOffset>1242151</wp:posOffset>
                </wp:positionV>
                <wp:extent cx="469127" cy="437322"/>
                <wp:effectExtent l="0" t="0" r="0" b="0"/>
                <wp:wrapNone/>
                <wp:docPr id="22" name="Multiply 22"/>
                <wp:cNvGraphicFramePr/>
                <a:graphic xmlns:a="http://schemas.openxmlformats.org/drawingml/2006/main">
                  <a:graphicData uri="http://schemas.microsoft.com/office/word/2010/wordprocessingShape">
                    <wps:wsp>
                      <wps:cNvSpPr/>
                      <wps:spPr>
                        <a:xfrm>
                          <a:off x="0" y="0"/>
                          <a:ext cx="469127" cy="437322"/>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B5BF7" id="Multiply 22" o:spid="_x0000_s1026" style="position:absolute;margin-left:290.75pt;margin-top:97.8pt;width:36.95pt;height:34.45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469127,437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" path="m77604,142652l147741,67415r86823,80937l321386,67415r70137,75237l309986,218661r81537,76009l321386,369907,234564,288970r-86823,80937l77604,294670r81537,-76009l77604,142652xe" fillcolor="black [3200]" strokecolor="black [1600]" strokeweight="1pt">
                <v:stroke joinstyle="miter"/>
                <v:path arrowok="t" o:connecttype="custom" o:connectlocs="77604,142652;147741,67415;234564,148352;321386,67415;391523,142652;309986,218661;391523,294670;321386,369907;234564,288970;147741,369907;77604,294670;159141,218661;77604,142652" o:connectangles="0,0,0,0,0,0,0,0,0,0,0,0,0"/>
              </v:shape>
            </w:pict>
          </mc:Fallback>
        </mc:AlternateContent>
      </w:r>
      <w:r w:rsidRPr="00E06976">
        <w:rPr>
          <w:rFonts w:ascii="Times New Roman" w:hAnsi="Times New Roman" w:cs="Times New Roman"/>
          <w:noProof/>
          <w:sz w:val="26"/>
          <w:szCs w:val="26"/>
          <w:lang w:val="vi-VN"/>
        </w:rPr>
        <w:drawing>
          <wp:inline distT="0" distB="0" distL="0" distR="0" wp14:anchorId="3CF0EC6B" wp14:editId="01AA9EDD">
            <wp:extent cx="5727700" cy="2842895"/>
            <wp:effectExtent l="0" t="0" r="0" b="19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842895"/>
                    </a:xfrm>
                    <a:prstGeom prst="rect">
                      <a:avLst/>
                    </a:prstGeom>
                  </pic:spPr>
                </pic:pic>
              </a:graphicData>
            </a:graphic>
          </wp:inline>
        </w:drawing>
      </w:r>
    </w:p>
    <w:p w14:paraId="36E7D076" w14:textId="77777777" w:rsidR="00E06976" w:rsidRPr="00E06976" w:rsidRDefault="00E06976" w:rsidP="00DE7D60">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Luồng dữ liệu:</w:t>
      </w:r>
    </w:p>
    <w:p w14:paraId="763501B3" w14:textId="77777777" w:rsidR="00E06976" w:rsidRP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D1: không có</w:t>
      </w:r>
    </w:p>
    <w:p w14:paraId="6A8F3120" w14:textId="77777777" w:rsidR="00E06976" w:rsidRP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D2: thông tin thành viên từ quẹt thẻ</w:t>
      </w:r>
    </w:p>
    <w:p w14:paraId="125C97A2" w14:textId="77777777" w:rsidR="00E06976" w:rsidRP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D3: không có</w:t>
      </w:r>
    </w:p>
    <w:p w14:paraId="0531D0C3" w14:textId="77777777" w:rsidR="00E06976" w:rsidRP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D4: D2</w:t>
      </w:r>
    </w:p>
    <w:p w14:paraId="63227113" w14:textId="77777777" w:rsidR="00E06976" w:rsidRP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D5: không có</w:t>
      </w:r>
    </w:p>
    <w:p w14:paraId="59DCE9DF" w14:textId="1819FF67" w:rsidR="00E06976" w:rsidRP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D6: điểm danh thành công hay thất bại</w:t>
      </w:r>
    </w:p>
    <w:p w14:paraId="0B04F2C5" w14:textId="77777777" w:rsidR="00E06976" w:rsidRPr="00E06976" w:rsidRDefault="00E06976" w:rsidP="00DE7D60">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Xử lý:</w:t>
      </w:r>
    </w:p>
    <w:p w14:paraId="57E2327A" w14:textId="77777777" w:rsidR="00E06976" w:rsidRP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B1: nhân viên hoặc thành viên quẹt thẻ</w:t>
      </w:r>
    </w:p>
    <w:p w14:paraId="1BB75408" w14:textId="77777777" w:rsidR="00E06976" w:rsidRP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B2: kết nối CSDL</w:t>
      </w:r>
    </w:p>
    <w:p w14:paraId="631F64FC" w14:textId="77777777" w:rsidR="00E06976" w:rsidRP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B3: tìm kiếm nhân viên hoặc thành viên có thông tin trùng với thông tin trong thẻ</w:t>
      </w:r>
    </w:p>
    <w:p w14:paraId="46720C96" w14:textId="77777777" w:rsidR="00E06976" w:rsidRP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B4: cập nhật điểm danh cho nhân viên hoặc thành viên</w:t>
      </w:r>
    </w:p>
    <w:p w14:paraId="2059A5B2" w14:textId="77777777" w:rsidR="00E06976" w:rsidRPr="00E06976" w:rsidRDefault="00E06976" w:rsidP="00DE7D60">
      <w:pPr>
        <w:pStyle w:val="ListParagraph"/>
        <w:spacing w:line="360" w:lineRule="auto"/>
        <w:ind w:left="0"/>
        <w:rPr>
          <w:rFonts w:ascii="Times New Roman" w:hAnsi="Times New Roman" w:cs="Times New Roman"/>
          <w:sz w:val="26"/>
          <w:szCs w:val="26"/>
          <w:lang w:val="vi-VN"/>
        </w:rPr>
      </w:pPr>
      <w:r w:rsidRPr="00E06976">
        <w:rPr>
          <w:rFonts w:ascii="Times New Roman" w:hAnsi="Times New Roman" w:cs="Times New Roman"/>
          <w:sz w:val="26"/>
          <w:szCs w:val="26"/>
          <w:lang w:val="vi-VN"/>
        </w:rPr>
        <w:lastRenderedPageBreak/>
        <w:t>B5: hiện kết quả điểm danh thành công hay thất bại</w:t>
      </w:r>
    </w:p>
    <w:p w14:paraId="2A3650EB" w14:textId="77777777" w:rsidR="00E06976" w:rsidRPr="00E06976" w:rsidRDefault="00E06976" w:rsidP="00DE7D60">
      <w:pPr>
        <w:pStyle w:val="ListParagraph"/>
        <w:spacing w:line="360" w:lineRule="auto"/>
        <w:ind w:left="0"/>
        <w:rPr>
          <w:rFonts w:ascii="Times New Roman" w:hAnsi="Times New Roman" w:cs="Times New Roman"/>
          <w:sz w:val="26"/>
          <w:szCs w:val="26"/>
          <w:lang w:val="vi-VN"/>
        </w:rPr>
      </w:pPr>
      <w:r w:rsidRPr="00E06976">
        <w:rPr>
          <w:rFonts w:ascii="Times New Roman" w:hAnsi="Times New Roman" w:cs="Times New Roman"/>
          <w:sz w:val="26"/>
          <w:szCs w:val="26"/>
          <w:lang w:val="vi-VN"/>
        </w:rPr>
        <w:t>B6: đóng kết nối CSDL</w:t>
      </w:r>
    </w:p>
    <w:p w14:paraId="00CB0424" w14:textId="77777777" w:rsidR="00E06976" w:rsidRPr="00E06976" w:rsidRDefault="00E06976" w:rsidP="00DE7D60">
      <w:pPr>
        <w:pStyle w:val="ListParagraph"/>
        <w:spacing w:line="360" w:lineRule="auto"/>
        <w:ind w:left="0"/>
        <w:rPr>
          <w:rFonts w:ascii="Times New Roman" w:hAnsi="Times New Roman" w:cs="Times New Roman"/>
          <w:sz w:val="26"/>
          <w:szCs w:val="26"/>
          <w:lang w:val="vi-VN"/>
        </w:rPr>
      </w:pPr>
      <w:r w:rsidRPr="00E06976">
        <w:rPr>
          <w:rFonts w:ascii="Times New Roman" w:hAnsi="Times New Roman" w:cs="Times New Roman"/>
          <w:sz w:val="26"/>
          <w:szCs w:val="26"/>
          <w:lang w:val="vi-VN"/>
        </w:rPr>
        <w:t>B7: kết thúc</w:t>
      </w:r>
    </w:p>
    <w:p w14:paraId="076A9879" w14:textId="77777777" w:rsidR="00E06976" w:rsidRPr="00E06976" w:rsidRDefault="00E06976" w:rsidP="00E06976">
      <w:pPr>
        <w:pStyle w:val="ListParagraph"/>
        <w:spacing w:line="360" w:lineRule="auto"/>
        <w:ind w:left="1080"/>
        <w:rPr>
          <w:rFonts w:ascii="Times New Roman" w:hAnsi="Times New Roman" w:cs="Times New Roman"/>
          <w:b/>
          <w:bCs/>
          <w:sz w:val="26"/>
          <w:szCs w:val="26"/>
          <w:lang w:val="vi-VN"/>
        </w:rPr>
      </w:pPr>
    </w:p>
    <w:p w14:paraId="1F6800B3" w14:textId="6411D0A5" w:rsidR="00E06976" w:rsidRPr="00DE7D60" w:rsidRDefault="00E06976" w:rsidP="00DE7D60">
      <w:pPr>
        <w:pStyle w:val="Heading3"/>
        <w:numPr>
          <w:ilvl w:val="1"/>
          <w:numId w:val="34"/>
        </w:numPr>
        <w:spacing w:before="0" w:line="360" w:lineRule="auto"/>
        <w:ind w:left="720"/>
        <w:jc w:val="both"/>
        <w:rPr>
          <w:rFonts w:ascii="Times New Roman" w:hAnsi="Times New Roman" w:cs="Times New Roman"/>
          <w:color w:val="000000" w:themeColor="text1"/>
          <w:sz w:val="26"/>
          <w:szCs w:val="26"/>
          <w:lang w:val="vi-VN"/>
        </w:rPr>
      </w:pPr>
      <w:r w:rsidRPr="00DE7D60">
        <w:rPr>
          <w:rFonts w:ascii="Times New Roman" w:hAnsi="Times New Roman" w:cs="Times New Roman"/>
          <w:color w:val="000000" w:themeColor="text1"/>
          <w:sz w:val="26"/>
          <w:szCs w:val="26"/>
          <w:lang w:val="vi-VN"/>
        </w:rPr>
        <w:t xml:space="preserve">Quản lý </w:t>
      </w:r>
      <w:r w:rsidRPr="00DE7D60">
        <w:rPr>
          <w:rFonts w:ascii="Times New Roman" w:hAnsi="Times New Roman" w:cs="Times New Roman"/>
          <w:color w:val="000000" w:themeColor="text1"/>
          <w:sz w:val="26"/>
          <w:szCs w:val="26"/>
        </w:rPr>
        <w:t>hội</w:t>
      </w:r>
      <w:r w:rsidRPr="00DE7D60">
        <w:rPr>
          <w:rFonts w:ascii="Times New Roman" w:hAnsi="Times New Roman" w:cs="Times New Roman"/>
          <w:color w:val="000000" w:themeColor="text1"/>
          <w:sz w:val="26"/>
          <w:szCs w:val="26"/>
          <w:lang w:val="vi-VN"/>
        </w:rPr>
        <w:t xml:space="preserve"> viên</w:t>
      </w:r>
    </w:p>
    <w:p w14:paraId="73EF8E7B" w14:textId="32543FD2" w:rsidR="00E06976" w:rsidRPr="00E06976" w:rsidRDefault="00E06976" w:rsidP="00DE7D60">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Giới thiệu: nhân viên có thể xem thông tin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 thêm mới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 chỉnh sửa thông tin hoặc xoá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w:t>
      </w:r>
      <w:r w:rsidR="00DE7D60">
        <w:rPr>
          <w:rFonts w:ascii="Times New Roman" w:hAnsi="Times New Roman" w:cs="Times New Roman"/>
          <w:sz w:val="26"/>
          <w:szCs w:val="26"/>
        </w:rPr>
        <w:t>.</w:t>
      </w:r>
    </w:p>
    <w:p w14:paraId="4839F6C3" w14:textId="77777777" w:rsidR="00E06976" w:rsidRPr="00E06976" w:rsidRDefault="00E06976" w:rsidP="00DE7D60">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DFD:</w:t>
      </w:r>
    </w:p>
    <w:p w14:paraId="72BC72A0" w14:textId="77777777" w:rsidR="00E06976" w:rsidRPr="00E06976" w:rsidRDefault="00E06976" w:rsidP="00E06976">
      <w:pPr>
        <w:pStyle w:val="ListParagraph"/>
        <w:spacing w:line="360" w:lineRule="auto"/>
        <w:ind w:left="0"/>
        <w:jc w:val="center"/>
        <w:rPr>
          <w:rFonts w:ascii="Times New Roman" w:hAnsi="Times New Roman" w:cs="Times New Roman"/>
          <w:sz w:val="26"/>
          <w:szCs w:val="26"/>
          <w:lang w:val="vi-VN"/>
        </w:rPr>
      </w:pPr>
      <w:r w:rsidRPr="00E06976">
        <w:rPr>
          <w:rFonts w:ascii="Times New Roman" w:hAnsi="Times New Roman" w:cs="Times New Roman"/>
          <w:noProof/>
          <w:sz w:val="26"/>
          <w:szCs w:val="26"/>
          <w:lang w:val="vi-VN"/>
        </w:rPr>
        <w:drawing>
          <wp:inline distT="0" distB="0" distL="0" distR="0" wp14:anchorId="099D3D89" wp14:editId="704E5B8E">
            <wp:extent cx="5727700" cy="28638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863850"/>
                    </a:xfrm>
                    <a:prstGeom prst="rect">
                      <a:avLst/>
                    </a:prstGeom>
                  </pic:spPr>
                </pic:pic>
              </a:graphicData>
            </a:graphic>
          </wp:inline>
        </w:drawing>
      </w:r>
    </w:p>
    <w:p w14:paraId="42865185" w14:textId="77777777" w:rsidR="00E06976" w:rsidRPr="00E06976" w:rsidRDefault="00E06976" w:rsidP="00DE7D60">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Luồng dữ liệu:</w:t>
      </w:r>
    </w:p>
    <w:p w14:paraId="35F23CA6"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D1: thông tin cá nhân của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 hoặc tiêu chuẩn tra cứu</w:t>
      </w:r>
    </w:p>
    <w:p w14:paraId="290D8446"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D2: không có</w:t>
      </w:r>
    </w:p>
    <w:p w14:paraId="06982E5A"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D3: thông tin của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 bị trùng lặp nếu thêm nhầm một </w:t>
      </w:r>
      <w:r w:rsidRPr="00E06976">
        <w:rPr>
          <w:rFonts w:ascii="Times New Roman" w:hAnsi="Times New Roman" w:cs="Times New Roman"/>
          <w:sz w:val="26"/>
          <w:szCs w:val="26"/>
        </w:rPr>
        <w:t>hội viên</w:t>
      </w:r>
      <w:r w:rsidRPr="00E06976">
        <w:rPr>
          <w:rFonts w:ascii="Times New Roman" w:hAnsi="Times New Roman" w:cs="Times New Roman"/>
          <w:sz w:val="26"/>
          <w:szCs w:val="26"/>
          <w:lang w:val="vi-VN"/>
        </w:rPr>
        <w:t xml:space="preserve"> đã tồn tại, hoặc danh sách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 cần tra cứu</w:t>
      </w:r>
    </w:p>
    <w:p w14:paraId="1736D9A9"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D4: D2</w:t>
      </w:r>
    </w:p>
    <w:p w14:paraId="2E48ED41"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D5: D3 trong trường hợp cần in bằng máy in</w:t>
      </w:r>
    </w:p>
    <w:p w14:paraId="4D8DC899" w14:textId="2242DBAC" w:rsidR="00E06976" w:rsidRPr="00DE7D60"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D6: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 được thêm thành công hay thất bại, hoặc D3 trong trường hợp tra cứu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w:t>
      </w:r>
    </w:p>
    <w:p w14:paraId="53556DFF" w14:textId="77777777" w:rsidR="00E06976" w:rsidRPr="00E06976" w:rsidRDefault="00E06976" w:rsidP="00DE7D60">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Xử lý:</w:t>
      </w:r>
    </w:p>
    <w:p w14:paraId="0F69B65E"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B1: nhân viên nhập thông tin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 cần thêm mới, hoặc tiêu chuẩn tra cứu nếu cần tra cứu</w:t>
      </w:r>
    </w:p>
    <w:p w14:paraId="6585E8BF"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lastRenderedPageBreak/>
        <w:t>B2: mở kết nối CSDL</w:t>
      </w:r>
    </w:p>
    <w:p w14:paraId="5D3ED4DB"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B3: nhận thông tin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 hoặc tiêu chuẩn tra cứu, thực hiện tìm trong CSDL để trả về kết quả có tồn tại thành viên trùng không hoặc kết quả danh sách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 cần tra cứu</w:t>
      </w:r>
    </w:p>
    <w:p w14:paraId="4E78BDDC"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 xml:space="preserve">B4: nếu không trùng, thêm </w:t>
      </w:r>
      <w:r w:rsidRPr="00E06976">
        <w:rPr>
          <w:rFonts w:ascii="Times New Roman" w:hAnsi="Times New Roman" w:cs="Times New Roman"/>
          <w:sz w:val="26"/>
          <w:szCs w:val="26"/>
        </w:rPr>
        <w:t>hội</w:t>
      </w:r>
      <w:r w:rsidRPr="00E06976">
        <w:rPr>
          <w:rFonts w:ascii="Times New Roman" w:hAnsi="Times New Roman" w:cs="Times New Roman"/>
          <w:sz w:val="26"/>
          <w:szCs w:val="26"/>
          <w:lang w:val="vi-VN"/>
        </w:rPr>
        <w:t xml:space="preserve"> viên vào CSDL</w:t>
      </w:r>
    </w:p>
    <w:p w14:paraId="091874C5"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B5: xuất kết quả ra màn hình</w:t>
      </w:r>
    </w:p>
    <w:p w14:paraId="0A4466DD"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B6: đóng kết nối CSDL</w:t>
      </w:r>
    </w:p>
    <w:p w14:paraId="7D2ACFB9" w14:textId="77777777" w:rsidR="00E06976" w:rsidRPr="00E06976" w:rsidRDefault="00E06976" w:rsidP="00DE7D60">
      <w:pPr>
        <w:pStyle w:val="ListParagraph"/>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B7: kết thúc</w:t>
      </w:r>
    </w:p>
    <w:p w14:paraId="6E6FE92F" w14:textId="77777777" w:rsidR="00E06976" w:rsidRPr="00E06976" w:rsidRDefault="00E06976" w:rsidP="00E06976">
      <w:pPr>
        <w:pStyle w:val="ListParagraph"/>
        <w:spacing w:line="360" w:lineRule="auto"/>
        <w:ind w:left="1080"/>
        <w:rPr>
          <w:rFonts w:ascii="Times New Roman" w:hAnsi="Times New Roman" w:cs="Times New Roman"/>
          <w:b/>
          <w:bCs/>
          <w:sz w:val="26"/>
          <w:szCs w:val="26"/>
          <w:lang w:val="vi-VN"/>
        </w:rPr>
      </w:pPr>
    </w:p>
    <w:p w14:paraId="5651AF60" w14:textId="4727014C" w:rsidR="00E06976" w:rsidRPr="00DE7D60" w:rsidRDefault="00E06976" w:rsidP="00DE7D60">
      <w:pPr>
        <w:pStyle w:val="Heading3"/>
        <w:numPr>
          <w:ilvl w:val="1"/>
          <w:numId w:val="34"/>
        </w:numPr>
        <w:spacing w:before="0" w:line="360" w:lineRule="auto"/>
        <w:ind w:left="720"/>
        <w:rPr>
          <w:rFonts w:ascii="Times New Roman" w:hAnsi="Times New Roman" w:cs="Times New Roman"/>
          <w:color w:val="000000" w:themeColor="text1"/>
          <w:sz w:val="26"/>
          <w:szCs w:val="26"/>
          <w:lang w:val="vi-VN"/>
        </w:rPr>
      </w:pPr>
      <w:r w:rsidRPr="00DE7D60">
        <w:rPr>
          <w:rFonts w:ascii="Times New Roman" w:hAnsi="Times New Roman" w:cs="Times New Roman"/>
          <w:color w:val="000000" w:themeColor="text1"/>
          <w:sz w:val="26"/>
          <w:szCs w:val="26"/>
          <w:lang w:val="vi-VN"/>
        </w:rPr>
        <w:t>Quản lý gói tập</w:t>
      </w:r>
    </w:p>
    <w:p w14:paraId="16C1E718" w14:textId="3F01AED7" w:rsidR="00E06976" w:rsidRPr="00E06976" w:rsidRDefault="00E06976" w:rsidP="00DE7D60">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Giới thiệu: nhân viên có thể thêm một gói tập mới, xem, chỉnh sửa hoặc xoá gói tập đang có</w:t>
      </w:r>
      <w:r w:rsidR="00DE7D60">
        <w:rPr>
          <w:rFonts w:ascii="Times New Roman" w:hAnsi="Times New Roman" w:cs="Times New Roman"/>
          <w:sz w:val="26"/>
          <w:szCs w:val="26"/>
        </w:rPr>
        <w:t>.</w:t>
      </w:r>
    </w:p>
    <w:p w14:paraId="27CB48CE" w14:textId="77777777" w:rsidR="00E06976" w:rsidRPr="00E06976" w:rsidRDefault="00E06976" w:rsidP="00DE7D60">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DFD:</w:t>
      </w:r>
    </w:p>
    <w:p w14:paraId="3CB4CC72" w14:textId="77777777" w:rsidR="00E06976" w:rsidRPr="00E06976" w:rsidRDefault="00E06976" w:rsidP="00E06976">
      <w:pPr>
        <w:spacing w:line="360" w:lineRule="auto"/>
        <w:jc w:val="center"/>
        <w:rPr>
          <w:rFonts w:ascii="Times New Roman" w:hAnsi="Times New Roman" w:cs="Times New Roman"/>
          <w:sz w:val="26"/>
          <w:szCs w:val="26"/>
          <w:lang w:val="vi-VN"/>
        </w:rPr>
      </w:pPr>
      <w:r w:rsidRPr="00E06976">
        <w:rPr>
          <w:rFonts w:ascii="Times New Roman" w:hAnsi="Times New Roman" w:cs="Times New Roman"/>
          <w:noProof/>
          <w:sz w:val="26"/>
          <w:szCs w:val="26"/>
          <w:lang w:val="vi-VN"/>
        </w:rPr>
        <w:drawing>
          <wp:inline distT="0" distB="0" distL="0" distR="0" wp14:anchorId="091B3C8F" wp14:editId="74EEE661">
            <wp:extent cx="5727700" cy="28543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854325"/>
                    </a:xfrm>
                    <a:prstGeom prst="rect">
                      <a:avLst/>
                    </a:prstGeom>
                  </pic:spPr>
                </pic:pic>
              </a:graphicData>
            </a:graphic>
          </wp:inline>
        </w:drawing>
      </w:r>
    </w:p>
    <w:p w14:paraId="7F14016F" w14:textId="77777777" w:rsidR="00E06976" w:rsidRPr="00E06976" w:rsidRDefault="00E06976" w:rsidP="00E06976">
      <w:pPr>
        <w:spacing w:line="360" w:lineRule="auto"/>
        <w:rPr>
          <w:rFonts w:ascii="Times New Roman" w:hAnsi="Times New Roman" w:cs="Times New Roman"/>
          <w:sz w:val="26"/>
          <w:szCs w:val="26"/>
          <w:lang w:val="vi-VN"/>
        </w:rPr>
      </w:pPr>
    </w:p>
    <w:p w14:paraId="3D87FF3A" w14:textId="77777777" w:rsidR="00E06976" w:rsidRPr="00E06976" w:rsidRDefault="00E06976" w:rsidP="00DE7D60">
      <w:pPr>
        <w:pStyle w:val="ListParagraph"/>
        <w:numPr>
          <w:ilvl w:val="0"/>
          <w:numId w:val="30"/>
        </w:numPr>
        <w:spacing w:after="0"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Luồng dữ liệu:</w:t>
      </w:r>
    </w:p>
    <w:p w14:paraId="2557304F" w14:textId="77777777" w:rsidR="00E06976" w:rsidRPr="00E06976" w:rsidRDefault="00E06976" w:rsidP="00DE7D60">
      <w:pPr>
        <w:pStyle w:val="ListParagraph"/>
        <w:spacing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D1: thông tin gói tập mới hoặc tiêu chuẩn tra cứu</w:t>
      </w:r>
    </w:p>
    <w:p w14:paraId="1CE5112E" w14:textId="77777777" w:rsidR="00E06976" w:rsidRPr="00E06976" w:rsidRDefault="00E06976" w:rsidP="00DE7D60">
      <w:pPr>
        <w:pStyle w:val="ListParagraph"/>
        <w:spacing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D2: không có</w:t>
      </w:r>
    </w:p>
    <w:p w14:paraId="1AD0DA52" w14:textId="77777777" w:rsidR="00E06976" w:rsidRPr="00E06976" w:rsidRDefault="00E06976" w:rsidP="00DE7D60">
      <w:pPr>
        <w:pStyle w:val="ListParagraph"/>
        <w:spacing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D3: thông tin của gói tập bị trùng lặp nếu thêm nhầm một gói tập đã tồn tại, hoặc danh sách gói tập cần tra cứu</w:t>
      </w:r>
    </w:p>
    <w:p w14:paraId="59542FA3" w14:textId="77777777" w:rsidR="00E06976" w:rsidRPr="00E06976" w:rsidRDefault="00E06976" w:rsidP="00DE7D60">
      <w:pPr>
        <w:pStyle w:val="ListParagraph"/>
        <w:spacing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lastRenderedPageBreak/>
        <w:t>D4: D2</w:t>
      </w:r>
    </w:p>
    <w:p w14:paraId="0DB474BB" w14:textId="77777777" w:rsidR="00E06976" w:rsidRPr="00E06976" w:rsidRDefault="00E06976" w:rsidP="00DE7D60">
      <w:pPr>
        <w:pStyle w:val="ListParagraph"/>
        <w:spacing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D5: không có</w:t>
      </w:r>
    </w:p>
    <w:p w14:paraId="0F48D8F2" w14:textId="536EA25C" w:rsidR="00E06976" w:rsidRPr="00E06976" w:rsidRDefault="00E06976" w:rsidP="00DE7D60">
      <w:pPr>
        <w:pStyle w:val="ListParagraph"/>
        <w:spacing w:line="360" w:lineRule="auto"/>
        <w:ind w:left="360"/>
        <w:jc w:val="both"/>
        <w:rPr>
          <w:rFonts w:ascii="Times New Roman" w:hAnsi="Times New Roman" w:cs="Times New Roman"/>
          <w:sz w:val="26"/>
          <w:szCs w:val="26"/>
          <w:lang w:val="vi-VN"/>
        </w:rPr>
      </w:pPr>
      <w:r w:rsidRPr="00E06976">
        <w:rPr>
          <w:rFonts w:ascii="Times New Roman" w:hAnsi="Times New Roman" w:cs="Times New Roman"/>
          <w:sz w:val="26"/>
          <w:szCs w:val="26"/>
          <w:lang w:val="vi-VN"/>
        </w:rPr>
        <w:t>D6: gói tập được thêm thành công hay thất bại, hoặc D3 trong trường hợp tra cứu gói tập</w:t>
      </w:r>
    </w:p>
    <w:p w14:paraId="78B7760E" w14:textId="77777777" w:rsidR="00E06976" w:rsidRPr="00E06976" w:rsidRDefault="00E06976" w:rsidP="00DE7D60">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Xử lý:</w:t>
      </w:r>
    </w:p>
    <w:p w14:paraId="3138F57E"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B1: nhân viên nhập thông tin gói tập cần thêm mới, hoặc tiêu chuẩn tra cứu nếu cần tra cứu</w:t>
      </w:r>
    </w:p>
    <w:p w14:paraId="712EA6BB"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B2: mở kết nối CSDL</w:t>
      </w:r>
    </w:p>
    <w:p w14:paraId="25BF4A79"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B3: nhận thông tin gói tập hoặc tiêu chuẩn tra cứu, thực hiện tìm trong CSDL để trả về kết quả có tồn tại gói tập trùng không hoặc kết quả danh sách gói tập cần tra cứu</w:t>
      </w:r>
    </w:p>
    <w:p w14:paraId="3698C538"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B4: nếu không trùng, thêm gói tập vào CSDL</w:t>
      </w:r>
    </w:p>
    <w:p w14:paraId="1DD2D734"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B5: xuất kết quả ra màn hình</w:t>
      </w:r>
    </w:p>
    <w:p w14:paraId="3C96A1E9"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B6: đóng kết nối CSDL</w:t>
      </w:r>
    </w:p>
    <w:p w14:paraId="756561A0" w14:textId="08FB67E0" w:rsidR="00E06976" w:rsidRPr="00DE7D60"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B7: kết thúc</w:t>
      </w:r>
    </w:p>
    <w:p w14:paraId="4D5F1E73" w14:textId="5F43CC9A" w:rsidR="00E06976" w:rsidRPr="00DE7D60" w:rsidRDefault="00E06976" w:rsidP="00DE7D60">
      <w:pPr>
        <w:pStyle w:val="Heading3"/>
        <w:numPr>
          <w:ilvl w:val="1"/>
          <w:numId w:val="34"/>
        </w:numPr>
        <w:spacing w:before="0" w:line="360" w:lineRule="auto"/>
        <w:jc w:val="both"/>
        <w:rPr>
          <w:rFonts w:ascii="Times New Roman" w:hAnsi="Times New Roman" w:cs="Times New Roman"/>
          <w:color w:val="000000" w:themeColor="text1"/>
          <w:sz w:val="26"/>
          <w:szCs w:val="26"/>
          <w:lang w:val="vi-VN"/>
        </w:rPr>
      </w:pPr>
      <w:r w:rsidRPr="00DE7D60">
        <w:rPr>
          <w:rFonts w:ascii="Times New Roman" w:hAnsi="Times New Roman" w:cs="Times New Roman"/>
          <w:color w:val="000000" w:themeColor="text1"/>
          <w:sz w:val="26"/>
          <w:szCs w:val="26"/>
          <w:lang w:val="vi-VN"/>
        </w:rPr>
        <w:t>Quản lý phản hồi</w:t>
      </w:r>
    </w:p>
    <w:p w14:paraId="55200E33" w14:textId="77777777" w:rsidR="00E06976" w:rsidRPr="00E06976" w:rsidRDefault="00E06976" w:rsidP="00DE7D60">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Giới thiệu: khách hàng có thể gửi phản hồi cho hệ thống</w:t>
      </w:r>
    </w:p>
    <w:p w14:paraId="49CD8DFF" w14:textId="77777777" w:rsidR="00E06976" w:rsidRPr="00E06976" w:rsidRDefault="00E06976" w:rsidP="00DE7D60">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DFD:</w:t>
      </w:r>
    </w:p>
    <w:p w14:paraId="6DCD56CF" w14:textId="77777777" w:rsidR="00E06976" w:rsidRPr="00E06976" w:rsidRDefault="00E06976" w:rsidP="00E06976">
      <w:pPr>
        <w:spacing w:line="360" w:lineRule="auto"/>
        <w:jc w:val="center"/>
        <w:rPr>
          <w:rFonts w:ascii="Times New Roman" w:hAnsi="Times New Roman" w:cs="Times New Roman"/>
          <w:sz w:val="26"/>
          <w:szCs w:val="26"/>
          <w:lang w:val="vi-VN"/>
        </w:rPr>
      </w:pPr>
      <w:r w:rsidRPr="00E06976">
        <w:rPr>
          <w:rFonts w:ascii="Times New Roman" w:hAnsi="Times New Roman" w:cs="Times New Roman"/>
          <w:noProof/>
          <w:sz w:val="26"/>
          <w:szCs w:val="26"/>
          <w:lang w:val="vi-VN"/>
        </w:rPr>
        <w:drawing>
          <wp:inline distT="0" distB="0" distL="0" distR="0" wp14:anchorId="0C090C6E" wp14:editId="522E8EBC">
            <wp:extent cx="5727700" cy="293624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936240"/>
                    </a:xfrm>
                    <a:prstGeom prst="rect">
                      <a:avLst/>
                    </a:prstGeom>
                  </pic:spPr>
                </pic:pic>
              </a:graphicData>
            </a:graphic>
          </wp:inline>
        </w:drawing>
      </w:r>
    </w:p>
    <w:p w14:paraId="798847F8" w14:textId="77777777" w:rsidR="00E06976" w:rsidRPr="00E06976" w:rsidRDefault="00E06976" w:rsidP="00DE7D60">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Luồng dữ liệu:</w:t>
      </w:r>
    </w:p>
    <w:p w14:paraId="7C3DF033"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D1: phản hồi của khách hàng</w:t>
      </w:r>
    </w:p>
    <w:p w14:paraId="6F34BF26"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lastRenderedPageBreak/>
        <w:t>D2: không có</w:t>
      </w:r>
    </w:p>
    <w:p w14:paraId="559600ED"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D3: không có</w:t>
      </w:r>
    </w:p>
    <w:p w14:paraId="76AE6221"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D4: D1</w:t>
      </w:r>
    </w:p>
    <w:p w14:paraId="1AF78A9F"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D5: không có</w:t>
      </w:r>
    </w:p>
    <w:p w14:paraId="258DA857"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D6: phản hồi đã được tiếp nhận thành công</w:t>
      </w:r>
    </w:p>
    <w:p w14:paraId="467FDC62" w14:textId="77777777" w:rsidR="00E06976" w:rsidRPr="00E06976" w:rsidRDefault="00E06976" w:rsidP="00DE7D60">
      <w:pPr>
        <w:pStyle w:val="ListParagraph"/>
        <w:numPr>
          <w:ilvl w:val="0"/>
          <w:numId w:val="30"/>
        </w:numPr>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Xử lý:</w:t>
      </w:r>
    </w:p>
    <w:p w14:paraId="32368015" w14:textId="77777777" w:rsidR="00E06976" w:rsidRPr="00E06976" w:rsidRDefault="00E06976" w:rsidP="00DE7D60">
      <w:pPr>
        <w:pStyle w:val="ListParagraph"/>
        <w:spacing w:line="360" w:lineRule="auto"/>
        <w:ind w:left="360"/>
        <w:rPr>
          <w:rFonts w:ascii="Times New Roman" w:hAnsi="Times New Roman" w:cs="Times New Roman"/>
          <w:sz w:val="26"/>
          <w:szCs w:val="26"/>
        </w:rPr>
      </w:pPr>
      <w:r w:rsidRPr="00E06976">
        <w:rPr>
          <w:rFonts w:ascii="Times New Roman" w:hAnsi="Times New Roman" w:cs="Times New Roman"/>
          <w:sz w:val="26"/>
          <w:szCs w:val="26"/>
          <w:lang w:val="vi-VN"/>
        </w:rPr>
        <w:t xml:space="preserve">B1: </w:t>
      </w:r>
      <w:r w:rsidRPr="00E06976">
        <w:rPr>
          <w:rFonts w:ascii="Times New Roman" w:hAnsi="Times New Roman" w:cs="Times New Roman"/>
          <w:sz w:val="26"/>
          <w:szCs w:val="26"/>
        </w:rPr>
        <w:t>nhân viên</w:t>
      </w:r>
      <w:r w:rsidRPr="00E06976">
        <w:rPr>
          <w:rFonts w:ascii="Times New Roman" w:hAnsi="Times New Roman" w:cs="Times New Roman"/>
          <w:sz w:val="26"/>
          <w:szCs w:val="26"/>
          <w:lang w:val="vi-VN"/>
        </w:rPr>
        <w:t xml:space="preserve"> nhập phản hồi của </w:t>
      </w:r>
      <w:r w:rsidRPr="00E06976">
        <w:rPr>
          <w:rFonts w:ascii="Times New Roman" w:hAnsi="Times New Roman" w:cs="Times New Roman"/>
          <w:sz w:val="26"/>
          <w:szCs w:val="26"/>
        </w:rPr>
        <w:t>khách hàng</w:t>
      </w:r>
    </w:p>
    <w:p w14:paraId="6FDC6F5B"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B2: mở kết nối CSDL</w:t>
      </w:r>
    </w:p>
    <w:p w14:paraId="76A8EC11" w14:textId="77777777" w:rsidR="00E06976" w:rsidRPr="00E06976" w:rsidRDefault="00E06976" w:rsidP="00DE7D60">
      <w:pPr>
        <w:pStyle w:val="ListParagraph"/>
        <w:spacing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B3: lưu phản hồi vào CSDL</w:t>
      </w:r>
    </w:p>
    <w:p w14:paraId="49754BAD" w14:textId="77777777" w:rsidR="00E06976" w:rsidRP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B4: đóng kết nối CSDL</w:t>
      </w:r>
    </w:p>
    <w:p w14:paraId="1F5B4C72" w14:textId="34E29205" w:rsidR="00E06976" w:rsidRDefault="00E06976" w:rsidP="00DE7D60">
      <w:pPr>
        <w:pStyle w:val="ListParagraph"/>
        <w:spacing w:after="0" w:line="360" w:lineRule="auto"/>
        <w:ind w:left="360"/>
        <w:rPr>
          <w:rFonts w:ascii="Times New Roman" w:hAnsi="Times New Roman" w:cs="Times New Roman"/>
          <w:sz w:val="26"/>
          <w:szCs w:val="26"/>
          <w:lang w:val="vi-VN"/>
        </w:rPr>
      </w:pPr>
      <w:r w:rsidRPr="00E06976">
        <w:rPr>
          <w:rFonts w:ascii="Times New Roman" w:hAnsi="Times New Roman" w:cs="Times New Roman"/>
          <w:sz w:val="26"/>
          <w:szCs w:val="26"/>
          <w:lang w:val="vi-VN"/>
        </w:rPr>
        <w:t>B5: kết thúc</w:t>
      </w:r>
    </w:p>
    <w:p w14:paraId="730887DB" w14:textId="77777777" w:rsidR="00DE7D60" w:rsidRPr="00E06976" w:rsidRDefault="00DE7D60" w:rsidP="00DE7D60">
      <w:pPr>
        <w:pStyle w:val="ListParagraph"/>
        <w:spacing w:after="0" w:line="360" w:lineRule="auto"/>
        <w:ind w:left="360"/>
        <w:rPr>
          <w:rFonts w:ascii="Times New Roman" w:hAnsi="Times New Roman" w:cs="Times New Roman"/>
          <w:sz w:val="26"/>
          <w:szCs w:val="26"/>
          <w:lang w:val="vi-VN"/>
        </w:rPr>
      </w:pPr>
    </w:p>
    <w:p w14:paraId="346CCD57" w14:textId="1B659B52" w:rsidR="00653BBE" w:rsidRPr="00981060" w:rsidRDefault="00653BBE" w:rsidP="00DE7D60">
      <w:pPr>
        <w:pStyle w:val="Heading2"/>
        <w:numPr>
          <w:ilvl w:val="0"/>
          <w:numId w:val="34"/>
        </w:numPr>
        <w:spacing w:before="0" w:line="360" w:lineRule="auto"/>
        <w:ind w:left="360"/>
        <w:rPr>
          <w:rFonts w:ascii="Times New Roman" w:hAnsi="Times New Roman" w:cs="Times New Roman"/>
          <w:b/>
          <w:bCs/>
          <w:color w:val="auto"/>
          <w:lang w:val="vi-VN"/>
        </w:rPr>
      </w:pPr>
      <w:bookmarkStart w:id="14" w:name="_Toc76667298"/>
      <w:r w:rsidRPr="00981060">
        <w:rPr>
          <w:rFonts w:ascii="Times New Roman" w:hAnsi="Times New Roman" w:cs="Times New Roman"/>
          <w:b/>
          <w:bCs/>
          <w:color w:val="auto"/>
          <w:lang w:val="vi-VN"/>
        </w:rPr>
        <w:lastRenderedPageBreak/>
        <w:t>Mô hìn</w:t>
      </w:r>
      <w:r w:rsidR="0095474D">
        <w:rPr>
          <w:rFonts w:ascii="Times New Roman" w:hAnsi="Times New Roman" w:cs="Times New Roman"/>
          <w:b/>
          <w:bCs/>
          <w:color w:val="auto"/>
        </w:rPr>
        <w:t>h</w:t>
      </w:r>
      <w:r w:rsidRPr="00981060">
        <w:rPr>
          <w:rFonts w:ascii="Times New Roman" w:hAnsi="Times New Roman" w:cs="Times New Roman"/>
          <w:b/>
          <w:bCs/>
          <w:color w:val="auto"/>
          <w:lang w:val="vi-VN"/>
        </w:rPr>
        <w:t xml:space="preserve"> hóa dữ liệu (ERD Model)</w:t>
      </w:r>
      <w:bookmarkEnd w:id="14"/>
    </w:p>
    <w:p w14:paraId="1AA703FD" w14:textId="12AD9F4C" w:rsidR="008328E4" w:rsidRPr="006D2FB2" w:rsidRDefault="006D2FB2" w:rsidP="008328E4">
      <w:r w:rsidRPr="006D2FB2">
        <w:rPr>
          <w:noProof/>
        </w:rPr>
        <w:drawing>
          <wp:inline distT="0" distB="0" distL="0" distR="0" wp14:anchorId="29C4E8B3" wp14:editId="580D589D">
            <wp:extent cx="6457950" cy="454279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stretch>
                      <a:fillRect/>
                    </a:stretch>
                  </pic:blipFill>
                  <pic:spPr>
                    <a:xfrm>
                      <a:off x="0" y="0"/>
                      <a:ext cx="6457950" cy="4542790"/>
                    </a:xfrm>
                    <a:prstGeom prst="rect">
                      <a:avLst/>
                    </a:prstGeom>
                  </pic:spPr>
                </pic:pic>
              </a:graphicData>
            </a:graphic>
          </wp:inline>
        </w:drawing>
      </w:r>
    </w:p>
    <w:p w14:paraId="26D9A864" w14:textId="130D726E" w:rsidR="00653BBE" w:rsidRPr="00981060" w:rsidRDefault="00653BBE" w:rsidP="003A0B63">
      <w:pPr>
        <w:pStyle w:val="Heading2"/>
        <w:numPr>
          <w:ilvl w:val="0"/>
          <w:numId w:val="34"/>
        </w:numPr>
        <w:ind w:left="360"/>
        <w:rPr>
          <w:rFonts w:ascii="Times New Roman" w:hAnsi="Times New Roman" w:cs="Times New Roman"/>
          <w:b/>
          <w:bCs/>
          <w:color w:val="auto"/>
          <w:lang w:val="vi-VN"/>
        </w:rPr>
      </w:pPr>
      <w:bookmarkStart w:id="15" w:name="_Toc76667299"/>
      <w:r w:rsidRPr="00981060">
        <w:rPr>
          <w:rFonts w:ascii="Times New Roman" w:hAnsi="Times New Roman" w:cs="Times New Roman"/>
          <w:b/>
          <w:bCs/>
          <w:color w:val="auto"/>
          <w:lang w:val="vi-VN"/>
        </w:rPr>
        <w:lastRenderedPageBreak/>
        <w:t>Sơ đồ lớp ở mức phân tích (Class diagram)</w:t>
      </w:r>
      <w:bookmarkEnd w:id="15"/>
    </w:p>
    <w:p w14:paraId="05EB8EF3" w14:textId="580C98F4" w:rsidR="006D2FB2" w:rsidRPr="006D2FB2" w:rsidRDefault="006D2FB2" w:rsidP="006D2FB2">
      <w:pPr>
        <w:rPr>
          <w:lang w:val="vi-VN"/>
        </w:rPr>
      </w:pPr>
      <w:r w:rsidRPr="006D2FB2">
        <w:rPr>
          <w:noProof/>
          <w:lang w:val="vi-VN"/>
        </w:rPr>
        <w:drawing>
          <wp:inline distT="0" distB="0" distL="0" distR="0" wp14:anchorId="7654C039" wp14:editId="1360D980">
            <wp:extent cx="6457950" cy="5368925"/>
            <wp:effectExtent l="0" t="0" r="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6457950" cy="5368925"/>
                    </a:xfrm>
                    <a:prstGeom prst="rect">
                      <a:avLst/>
                    </a:prstGeom>
                  </pic:spPr>
                </pic:pic>
              </a:graphicData>
            </a:graphic>
          </wp:inline>
        </w:drawing>
      </w:r>
    </w:p>
    <w:p w14:paraId="119FAAD3" w14:textId="22039ABD" w:rsidR="00653BBE" w:rsidRPr="00DE7D60" w:rsidRDefault="00DE7D60" w:rsidP="00981060">
      <w:pPr>
        <w:pStyle w:val="Heading1"/>
        <w:spacing w:line="360" w:lineRule="auto"/>
        <w:jc w:val="center"/>
        <w:rPr>
          <w:rFonts w:ascii="Times New Roman" w:hAnsi="Times New Roman" w:cs="Times New Roman"/>
          <w:b/>
          <w:bCs/>
          <w:color w:val="auto"/>
          <w:sz w:val="26"/>
          <w:szCs w:val="26"/>
          <w:lang w:val="vi-VN"/>
        </w:rPr>
      </w:pPr>
      <w:bookmarkStart w:id="16" w:name="_Toc76667300"/>
      <w:r w:rsidRPr="00DE7D60">
        <w:rPr>
          <w:rFonts w:ascii="Times New Roman" w:hAnsi="Times New Roman" w:cs="Times New Roman"/>
          <w:b/>
          <w:bCs/>
          <w:color w:val="auto"/>
          <w:sz w:val="26"/>
          <w:szCs w:val="26"/>
          <w:lang w:val="vi-VN"/>
        </w:rPr>
        <w:lastRenderedPageBreak/>
        <w:t>CHƯƠNG 3: THIẾT KẾ</w:t>
      </w:r>
      <w:bookmarkEnd w:id="16"/>
    </w:p>
    <w:p w14:paraId="670EBC24" w14:textId="05829A42" w:rsidR="00653BBE" w:rsidRPr="00981060" w:rsidRDefault="00653BBE" w:rsidP="00DE7D60">
      <w:pPr>
        <w:pStyle w:val="Heading2"/>
        <w:numPr>
          <w:ilvl w:val="0"/>
          <w:numId w:val="35"/>
        </w:numPr>
        <w:ind w:left="360"/>
        <w:rPr>
          <w:rFonts w:ascii="Times New Roman" w:hAnsi="Times New Roman" w:cs="Times New Roman"/>
          <w:b/>
          <w:bCs/>
          <w:color w:val="auto"/>
          <w:lang w:val="vi-VN"/>
        </w:rPr>
      </w:pPr>
      <w:bookmarkStart w:id="17" w:name="_Toc76667301"/>
      <w:r w:rsidRPr="00981060">
        <w:rPr>
          <w:rFonts w:ascii="Times New Roman" w:hAnsi="Times New Roman" w:cs="Times New Roman"/>
          <w:b/>
          <w:bCs/>
          <w:color w:val="auto"/>
          <w:lang w:val="vi-VN"/>
        </w:rPr>
        <w:t>Thiết kế kiến trúc</w:t>
      </w:r>
      <w:bookmarkEnd w:id="17"/>
    </w:p>
    <w:p w14:paraId="4D01B2CB" w14:textId="6804DD5A" w:rsidR="00653BBE" w:rsidRDefault="009A3A99" w:rsidP="00981060">
      <w:pPr>
        <w:jc w:val="center"/>
        <w:rPr>
          <w:lang w:val="vi-VN"/>
        </w:rPr>
      </w:pPr>
      <w:r w:rsidRPr="009A3A99">
        <w:rPr>
          <w:noProof/>
          <w:lang w:val="vi-VN"/>
        </w:rPr>
        <w:drawing>
          <wp:inline distT="0" distB="0" distL="0" distR="0" wp14:anchorId="32B97083" wp14:editId="5AE0982D">
            <wp:extent cx="6457950" cy="3701415"/>
            <wp:effectExtent l="0" t="0" r="0" b="0"/>
            <wp:docPr id="7" name="Picture 7"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 radar chart&#10;&#10;Description automatically generated"/>
                    <pic:cNvPicPr/>
                  </pic:nvPicPr>
                  <pic:blipFill>
                    <a:blip r:embed="rId22"/>
                    <a:stretch>
                      <a:fillRect/>
                    </a:stretch>
                  </pic:blipFill>
                  <pic:spPr>
                    <a:xfrm>
                      <a:off x="0" y="0"/>
                      <a:ext cx="6457950" cy="3701415"/>
                    </a:xfrm>
                    <a:prstGeom prst="rect">
                      <a:avLst/>
                    </a:prstGeom>
                  </pic:spPr>
                </pic:pic>
              </a:graphicData>
            </a:graphic>
          </wp:inline>
        </w:drawing>
      </w:r>
    </w:p>
    <w:p w14:paraId="045CA655" w14:textId="7A79E1B7" w:rsidR="0000412D" w:rsidRPr="00DE7D60" w:rsidRDefault="0000412D" w:rsidP="00DE7D60">
      <w:pPr>
        <w:pStyle w:val="Heading2"/>
        <w:numPr>
          <w:ilvl w:val="0"/>
          <w:numId w:val="35"/>
        </w:numPr>
        <w:spacing w:before="0" w:line="360" w:lineRule="auto"/>
        <w:ind w:left="360"/>
        <w:rPr>
          <w:rFonts w:ascii="Times New Roman" w:hAnsi="Times New Roman" w:cs="Times New Roman"/>
          <w:b/>
          <w:bCs/>
          <w:color w:val="000000" w:themeColor="text1"/>
        </w:rPr>
      </w:pPr>
      <w:bookmarkStart w:id="18" w:name="_Toc76667302"/>
      <w:r w:rsidRPr="00DE7D60">
        <w:rPr>
          <w:rFonts w:ascii="Times New Roman" w:hAnsi="Times New Roman" w:cs="Times New Roman"/>
          <w:b/>
          <w:bCs/>
          <w:color w:val="000000" w:themeColor="text1"/>
        </w:rPr>
        <w:t>Danh sách màn hình và mô tả chức năng màn hình</w:t>
      </w:r>
      <w:bookmarkEnd w:id="18"/>
    </w:p>
    <w:p w14:paraId="7165AFBE" w14:textId="50564AAE" w:rsidR="0000412D" w:rsidRPr="00DE7D60" w:rsidRDefault="0000412D" w:rsidP="00DE7D60">
      <w:pPr>
        <w:pStyle w:val="Heading3"/>
        <w:numPr>
          <w:ilvl w:val="1"/>
          <w:numId w:val="35"/>
        </w:numPr>
        <w:spacing w:before="0" w:line="360" w:lineRule="auto"/>
        <w:ind w:left="360"/>
        <w:jc w:val="both"/>
        <w:rPr>
          <w:rFonts w:ascii="Times New Roman" w:hAnsi="Times New Roman" w:cs="Times New Roman"/>
          <w:color w:val="000000" w:themeColor="text1"/>
          <w:sz w:val="26"/>
          <w:szCs w:val="26"/>
        </w:rPr>
      </w:pPr>
      <w:r w:rsidRPr="00DE7D60">
        <w:rPr>
          <w:rFonts w:ascii="Times New Roman" w:hAnsi="Times New Roman" w:cs="Times New Roman"/>
          <w:color w:val="000000" w:themeColor="text1"/>
          <w:sz w:val="26"/>
          <w:szCs w:val="26"/>
        </w:rPr>
        <w:t>Màn hình đăng nhập</w:t>
      </w:r>
    </w:p>
    <w:p w14:paraId="6513F3F2" w14:textId="77777777" w:rsidR="0000412D" w:rsidRDefault="0000412D" w:rsidP="00981060">
      <w:pPr>
        <w:jc w:val="center"/>
      </w:pPr>
      <w:r w:rsidRPr="00AE78CA">
        <w:rPr>
          <w:noProof/>
        </w:rPr>
        <w:drawing>
          <wp:inline distT="0" distB="0" distL="0" distR="0" wp14:anchorId="45BFE4FB" wp14:editId="6DC04BD8">
            <wp:extent cx="2924583" cy="2505425"/>
            <wp:effectExtent l="0" t="0" r="0" b="9525"/>
            <wp:docPr id="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583" cy="2505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1975"/>
        <w:gridCol w:w="2339"/>
        <w:gridCol w:w="1891"/>
        <w:gridCol w:w="2425"/>
      </w:tblGrid>
      <w:tr w:rsidR="0000412D" w:rsidRPr="00981060" w14:paraId="18860863" w14:textId="77777777" w:rsidTr="00374512">
        <w:tc>
          <w:tcPr>
            <w:tcW w:w="1975" w:type="dxa"/>
            <w:tcBorders>
              <w:top w:val="single" w:sz="4" w:space="0" w:color="auto"/>
              <w:left w:val="single" w:sz="4" w:space="0" w:color="auto"/>
              <w:bottom w:val="single" w:sz="4" w:space="0" w:color="auto"/>
              <w:right w:val="single" w:sz="4" w:space="0" w:color="auto"/>
            </w:tcBorders>
            <w:hideMark/>
          </w:tcPr>
          <w:p w14:paraId="498288B8" w14:textId="037510A0" w:rsidR="0000412D" w:rsidRPr="00981060" w:rsidRDefault="0000412D" w:rsidP="00DE7D60">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Tên</w:t>
            </w:r>
          </w:p>
        </w:tc>
        <w:tc>
          <w:tcPr>
            <w:tcW w:w="2339" w:type="dxa"/>
            <w:tcBorders>
              <w:top w:val="single" w:sz="4" w:space="0" w:color="auto"/>
              <w:left w:val="single" w:sz="4" w:space="0" w:color="auto"/>
              <w:bottom w:val="single" w:sz="4" w:space="0" w:color="auto"/>
              <w:right w:val="single" w:sz="4" w:space="0" w:color="auto"/>
            </w:tcBorders>
            <w:hideMark/>
          </w:tcPr>
          <w:p w14:paraId="2FC3D3B6" w14:textId="77777777" w:rsidR="0000412D" w:rsidRPr="00981060" w:rsidRDefault="0000412D" w:rsidP="00DE7D60">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91" w:type="dxa"/>
            <w:tcBorders>
              <w:top w:val="single" w:sz="4" w:space="0" w:color="auto"/>
              <w:left w:val="single" w:sz="4" w:space="0" w:color="auto"/>
              <w:bottom w:val="single" w:sz="4" w:space="0" w:color="auto"/>
              <w:right w:val="single" w:sz="4" w:space="0" w:color="auto"/>
            </w:tcBorders>
            <w:hideMark/>
          </w:tcPr>
          <w:p w14:paraId="069DB0EE" w14:textId="77777777" w:rsidR="0000412D" w:rsidRPr="00981060" w:rsidRDefault="0000412D" w:rsidP="00DE7D60">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2425" w:type="dxa"/>
            <w:tcBorders>
              <w:top w:val="single" w:sz="4" w:space="0" w:color="auto"/>
              <w:left w:val="single" w:sz="4" w:space="0" w:color="auto"/>
              <w:bottom w:val="single" w:sz="4" w:space="0" w:color="auto"/>
              <w:right w:val="single" w:sz="4" w:space="0" w:color="auto"/>
            </w:tcBorders>
            <w:hideMark/>
          </w:tcPr>
          <w:p w14:paraId="6A995CB2" w14:textId="77777777" w:rsidR="0000412D" w:rsidRPr="00981060" w:rsidRDefault="0000412D" w:rsidP="00DE7D60">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18C6831D" w14:textId="77777777" w:rsidTr="00374512">
        <w:tc>
          <w:tcPr>
            <w:tcW w:w="1975" w:type="dxa"/>
            <w:tcBorders>
              <w:top w:val="single" w:sz="4" w:space="0" w:color="auto"/>
              <w:left w:val="single" w:sz="4" w:space="0" w:color="auto"/>
              <w:bottom w:val="single" w:sz="4" w:space="0" w:color="auto"/>
              <w:right w:val="single" w:sz="4" w:space="0" w:color="auto"/>
            </w:tcBorders>
            <w:hideMark/>
          </w:tcPr>
          <w:p w14:paraId="68FC6AC5"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Tài khoản</w:t>
            </w:r>
          </w:p>
        </w:tc>
        <w:tc>
          <w:tcPr>
            <w:tcW w:w="2339" w:type="dxa"/>
            <w:tcBorders>
              <w:top w:val="single" w:sz="4" w:space="0" w:color="auto"/>
              <w:left w:val="single" w:sz="4" w:space="0" w:color="auto"/>
              <w:bottom w:val="single" w:sz="4" w:space="0" w:color="auto"/>
              <w:right w:val="single" w:sz="4" w:space="0" w:color="auto"/>
            </w:tcBorders>
            <w:hideMark/>
          </w:tcPr>
          <w:p w14:paraId="3698F93C"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91" w:type="dxa"/>
            <w:tcBorders>
              <w:top w:val="single" w:sz="4" w:space="0" w:color="auto"/>
              <w:left w:val="single" w:sz="4" w:space="0" w:color="auto"/>
              <w:bottom w:val="single" w:sz="4" w:space="0" w:color="auto"/>
              <w:right w:val="single" w:sz="4" w:space="0" w:color="auto"/>
            </w:tcBorders>
            <w:hideMark/>
          </w:tcPr>
          <w:p w14:paraId="259E3B54"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hideMark/>
          </w:tcPr>
          <w:p w14:paraId="4256D8C3"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username</w:t>
            </w:r>
          </w:p>
        </w:tc>
      </w:tr>
      <w:tr w:rsidR="0000412D" w:rsidRPr="00981060" w14:paraId="7AEDBA89" w14:textId="77777777" w:rsidTr="00374512">
        <w:tc>
          <w:tcPr>
            <w:tcW w:w="1975" w:type="dxa"/>
            <w:tcBorders>
              <w:top w:val="single" w:sz="4" w:space="0" w:color="auto"/>
              <w:left w:val="single" w:sz="4" w:space="0" w:color="auto"/>
              <w:bottom w:val="single" w:sz="4" w:space="0" w:color="auto"/>
              <w:right w:val="single" w:sz="4" w:space="0" w:color="auto"/>
            </w:tcBorders>
            <w:hideMark/>
          </w:tcPr>
          <w:p w14:paraId="12A0B3F3"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lastRenderedPageBreak/>
              <w:t>Mật khẩu</w:t>
            </w:r>
          </w:p>
        </w:tc>
        <w:tc>
          <w:tcPr>
            <w:tcW w:w="2339" w:type="dxa"/>
            <w:tcBorders>
              <w:top w:val="single" w:sz="4" w:space="0" w:color="auto"/>
              <w:left w:val="single" w:sz="4" w:space="0" w:color="auto"/>
              <w:bottom w:val="single" w:sz="4" w:space="0" w:color="auto"/>
              <w:right w:val="single" w:sz="4" w:space="0" w:color="auto"/>
            </w:tcBorders>
            <w:hideMark/>
          </w:tcPr>
          <w:p w14:paraId="3A241E89"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91" w:type="dxa"/>
            <w:tcBorders>
              <w:top w:val="single" w:sz="4" w:space="0" w:color="auto"/>
              <w:left w:val="single" w:sz="4" w:space="0" w:color="auto"/>
              <w:bottom w:val="single" w:sz="4" w:space="0" w:color="auto"/>
              <w:right w:val="single" w:sz="4" w:space="0" w:color="auto"/>
            </w:tcBorders>
            <w:hideMark/>
          </w:tcPr>
          <w:p w14:paraId="16B43C86" w14:textId="3D0B858B"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hideMark/>
          </w:tcPr>
          <w:p w14:paraId="1B82907D"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mật khẩu</w:t>
            </w:r>
          </w:p>
        </w:tc>
      </w:tr>
      <w:tr w:rsidR="0000412D" w:rsidRPr="00981060" w14:paraId="3DC33895" w14:textId="77777777" w:rsidTr="00374512">
        <w:tc>
          <w:tcPr>
            <w:tcW w:w="1975" w:type="dxa"/>
            <w:tcBorders>
              <w:top w:val="single" w:sz="4" w:space="0" w:color="auto"/>
              <w:left w:val="single" w:sz="4" w:space="0" w:color="auto"/>
              <w:bottom w:val="single" w:sz="4" w:space="0" w:color="auto"/>
              <w:right w:val="single" w:sz="4" w:space="0" w:color="auto"/>
            </w:tcBorders>
            <w:hideMark/>
          </w:tcPr>
          <w:p w14:paraId="0D1A23A4"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Database</w:t>
            </w:r>
          </w:p>
        </w:tc>
        <w:tc>
          <w:tcPr>
            <w:tcW w:w="2339" w:type="dxa"/>
            <w:tcBorders>
              <w:top w:val="single" w:sz="4" w:space="0" w:color="auto"/>
              <w:left w:val="single" w:sz="4" w:space="0" w:color="auto"/>
              <w:bottom w:val="single" w:sz="4" w:space="0" w:color="auto"/>
              <w:right w:val="single" w:sz="4" w:space="0" w:color="auto"/>
            </w:tcBorders>
            <w:hideMark/>
          </w:tcPr>
          <w:p w14:paraId="3ED60672"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91" w:type="dxa"/>
            <w:tcBorders>
              <w:top w:val="single" w:sz="4" w:space="0" w:color="auto"/>
              <w:left w:val="single" w:sz="4" w:space="0" w:color="auto"/>
              <w:bottom w:val="single" w:sz="4" w:space="0" w:color="auto"/>
              <w:right w:val="single" w:sz="4" w:space="0" w:color="auto"/>
            </w:tcBorders>
            <w:hideMark/>
          </w:tcPr>
          <w:p w14:paraId="33C22246"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hideMark/>
          </w:tcPr>
          <w:p w14:paraId="39A9AF9F"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tên database</w:t>
            </w:r>
          </w:p>
        </w:tc>
      </w:tr>
      <w:tr w:rsidR="0000412D" w:rsidRPr="00981060" w14:paraId="2E7DE496" w14:textId="77777777" w:rsidTr="00374512">
        <w:tc>
          <w:tcPr>
            <w:tcW w:w="1975" w:type="dxa"/>
            <w:tcBorders>
              <w:top w:val="single" w:sz="4" w:space="0" w:color="auto"/>
              <w:left w:val="single" w:sz="4" w:space="0" w:color="auto"/>
              <w:bottom w:val="single" w:sz="4" w:space="0" w:color="auto"/>
              <w:right w:val="single" w:sz="4" w:space="0" w:color="auto"/>
            </w:tcBorders>
          </w:tcPr>
          <w:p w14:paraId="055E9375"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Ghi nhớ tài khoản</w:t>
            </w:r>
          </w:p>
        </w:tc>
        <w:tc>
          <w:tcPr>
            <w:tcW w:w="2339" w:type="dxa"/>
            <w:tcBorders>
              <w:top w:val="single" w:sz="4" w:space="0" w:color="auto"/>
              <w:left w:val="single" w:sz="4" w:space="0" w:color="auto"/>
              <w:bottom w:val="single" w:sz="4" w:space="0" w:color="auto"/>
              <w:right w:val="single" w:sz="4" w:space="0" w:color="auto"/>
            </w:tcBorders>
          </w:tcPr>
          <w:p w14:paraId="184BB57D"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Checkbox</w:t>
            </w:r>
          </w:p>
        </w:tc>
        <w:tc>
          <w:tcPr>
            <w:tcW w:w="1891" w:type="dxa"/>
            <w:tcBorders>
              <w:top w:val="single" w:sz="4" w:space="0" w:color="auto"/>
              <w:left w:val="single" w:sz="4" w:space="0" w:color="auto"/>
              <w:bottom w:val="single" w:sz="4" w:space="0" w:color="auto"/>
              <w:right w:val="single" w:sz="4" w:space="0" w:color="auto"/>
            </w:tcBorders>
          </w:tcPr>
          <w:p w14:paraId="2B7E48EA"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tcPr>
          <w:p w14:paraId="26BFFDF2"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Ghi nhớ tên đăng nhập</w:t>
            </w:r>
          </w:p>
        </w:tc>
      </w:tr>
      <w:tr w:rsidR="0000412D" w:rsidRPr="00981060" w14:paraId="1704C46C" w14:textId="77777777" w:rsidTr="00374512">
        <w:tc>
          <w:tcPr>
            <w:tcW w:w="1975" w:type="dxa"/>
            <w:tcBorders>
              <w:top w:val="single" w:sz="4" w:space="0" w:color="auto"/>
              <w:left w:val="single" w:sz="4" w:space="0" w:color="auto"/>
              <w:bottom w:val="single" w:sz="4" w:space="0" w:color="auto"/>
              <w:right w:val="single" w:sz="4" w:space="0" w:color="auto"/>
            </w:tcBorders>
          </w:tcPr>
          <w:p w14:paraId="2EB726C2"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Đăng nhập</w:t>
            </w:r>
          </w:p>
        </w:tc>
        <w:tc>
          <w:tcPr>
            <w:tcW w:w="2339" w:type="dxa"/>
            <w:tcBorders>
              <w:top w:val="single" w:sz="4" w:space="0" w:color="auto"/>
              <w:left w:val="single" w:sz="4" w:space="0" w:color="auto"/>
              <w:bottom w:val="single" w:sz="4" w:space="0" w:color="auto"/>
              <w:right w:val="single" w:sz="4" w:space="0" w:color="auto"/>
            </w:tcBorders>
          </w:tcPr>
          <w:p w14:paraId="4356B944"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91" w:type="dxa"/>
            <w:tcBorders>
              <w:top w:val="single" w:sz="4" w:space="0" w:color="auto"/>
              <w:left w:val="single" w:sz="4" w:space="0" w:color="auto"/>
              <w:bottom w:val="single" w:sz="4" w:space="0" w:color="auto"/>
              <w:right w:val="single" w:sz="4" w:space="0" w:color="auto"/>
            </w:tcBorders>
          </w:tcPr>
          <w:p w14:paraId="710E48E8"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tcPr>
          <w:p w14:paraId="4C0FD900" w14:textId="77777777" w:rsidR="0000412D" w:rsidRPr="00981060" w:rsidRDefault="0000412D" w:rsidP="00DE7D60">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Đăng nhập</w:t>
            </w:r>
          </w:p>
        </w:tc>
      </w:tr>
    </w:tbl>
    <w:p w14:paraId="3ACEC825" w14:textId="77777777" w:rsidR="00E731AA" w:rsidRPr="00981060" w:rsidRDefault="00E731AA" w:rsidP="00981060">
      <w:pPr>
        <w:spacing w:line="360" w:lineRule="auto"/>
        <w:rPr>
          <w:rFonts w:ascii="Times New Roman" w:hAnsi="Times New Roman" w:cs="Times New Roman"/>
          <w:sz w:val="26"/>
          <w:szCs w:val="26"/>
        </w:rPr>
      </w:pPr>
    </w:p>
    <w:p w14:paraId="761B3EC1" w14:textId="57C28FA8" w:rsidR="0000412D" w:rsidRPr="00DE7D60" w:rsidRDefault="0000412D" w:rsidP="00DE7D60">
      <w:pPr>
        <w:pStyle w:val="Heading3"/>
        <w:numPr>
          <w:ilvl w:val="1"/>
          <w:numId w:val="35"/>
        </w:numPr>
        <w:spacing w:before="0" w:line="360" w:lineRule="auto"/>
        <w:jc w:val="both"/>
        <w:rPr>
          <w:rFonts w:ascii="Times New Roman" w:hAnsi="Times New Roman" w:cs="Times New Roman"/>
          <w:color w:val="000000" w:themeColor="text1"/>
          <w:sz w:val="26"/>
          <w:szCs w:val="26"/>
        </w:rPr>
      </w:pPr>
      <w:r w:rsidRPr="00DE7D60">
        <w:rPr>
          <w:rFonts w:ascii="Times New Roman" w:hAnsi="Times New Roman" w:cs="Times New Roman"/>
          <w:color w:val="000000" w:themeColor="text1"/>
          <w:sz w:val="26"/>
          <w:szCs w:val="26"/>
        </w:rPr>
        <w:t>Màn hình quản lý danh sách hội viên</w:t>
      </w:r>
    </w:p>
    <w:p w14:paraId="0E4372D8" w14:textId="77777777"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052A956F" wp14:editId="4DB36F75">
            <wp:extent cx="6345141" cy="4293139"/>
            <wp:effectExtent l="0" t="0" r="0" b="0"/>
            <wp:docPr id="27" name="Hình ảnh 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àn&#10;&#10;Mô tả được tạo tự động"/>
                    <pic:cNvPicPr/>
                  </pic:nvPicPr>
                  <pic:blipFill>
                    <a:blip r:embed="rId24"/>
                    <a:stretch>
                      <a:fillRect/>
                    </a:stretch>
                  </pic:blipFill>
                  <pic:spPr>
                    <a:xfrm>
                      <a:off x="0" y="0"/>
                      <a:ext cx="6372731" cy="4311806"/>
                    </a:xfrm>
                    <a:prstGeom prst="rect">
                      <a:avLst/>
                    </a:prstGeom>
                  </pic:spPr>
                </pic:pic>
              </a:graphicData>
            </a:graphic>
          </wp:inline>
        </w:drawing>
      </w:r>
    </w:p>
    <w:tbl>
      <w:tblPr>
        <w:tblStyle w:val="TableGrid"/>
        <w:tblW w:w="9265" w:type="dxa"/>
        <w:tblInd w:w="720" w:type="dxa"/>
        <w:tblLook w:val="04A0" w:firstRow="1" w:lastRow="0" w:firstColumn="1" w:lastColumn="0" w:noHBand="0" w:noVBand="1"/>
      </w:tblPr>
      <w:tblGrid>
        <w:gridCol w:w="2245"/>
        <w:gridCol w:w="2069"/>
        <w:gridCol w:w="1801"/>
        <w:gridCol w:w="3150"/>
      </w:tblGrid>
      <w:tr w:rsidR="0000412D" w:rsidRPr="00981060" w14:paraId="65DBC913"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4C997E57" w14:textId="0686635E" w:rsidR="0000412D" w:rsidRPr="00DE7D60" w:rsidRDefault="0000412D" w:rsidP="00DE7D60">
            <w:pPr>
              <w:pStyle w:val="ListParagraph"/>
              <w:spacing w:line="360" w:lineRule="auto"/>
              <w:ind w:left="0"/>
              <w:jc w:val="center"/>
              <w:rPr>
                <w:rFonts w:ascii="Times New Roman" w:hAnsi="Times New Roman" w:cs="Times New Roman"/>
                <w:b/>
                <w:sz w:val="26"/>
                <w:szCs w:val="26"/>
              </w:rPr>
            </w:pPr>
            <w:r w:rsidRPr="00DE7D60">
              <w:rPr>
                <w:rFonts w:ascii="Times New Roman" w:hAnsi="Times New Roman" w:cs="Times New Roman"/>
                <w:b/>
                <w:sz w:val="26"/>
                <w:szCs w:val="26"/>
                <w:lang w:val="vi-VN"/>
              </w:rPr>
              <w:t>Tên</w:t>
            </w:r>
          </w:p>
        </w:tc>
        <w:tc>
          <w:tcPr>
            <w:tcW w:w="2069" w:type="dxa"/>
            <w:tcBorders>
              <w:top w:val="single" w:sz="4" w:space="0" w:color="auto"/>
              <w:left w:val="single" w:sz="4" w:space="0" w:color="auto"/>
              <w:bottom w:val="single" w:sz="4" w:space="0" w:color="auto"/>
              <w:right w:val="single" w:sz="4" w:space="0" w:color="auto"/>
            </w:tcBorders>
            <w:hideMark/>
          </w:tcPr>
          <w:p w14:paraId="3790C073" w14:textId="77777777" w:rsidR="0000412D" w:rsidRPr="00DE7D60" w:rsidRDefault="0000412D" w:rsidP="00DE7D60">
            <w:pPr>
              <w:pStyle w:val="ListParagraph"/>
              <w:spacing w:line="360" w:lineRule="auto"/>
              <w:ind w:left="0"/>
              <w:jc w:val="center"/>
              <w:rPr>
                <w:rFonts w:ascii="Times New Roman" w:hAnsi="Times New Roman" w:cs="Times New Roman"/>
                <w:b/>
                <w:sz w:val="26"/>
                <w:szCs w:val="26"/>
              </w:rPr>
            </w:pPr>
            <w:r w:rsidRPr="00DE7D60">
              <w:rPr>
                <w:rFonts w:ascii="Times New Roman" w:hAnsi="Times New Roman" w:cs="Times New Roman"/>
                <w:b/>
                <w:sz w:val="26"/>
                <w:szCs w:val="26"/>
                <w:lang w:val="vi-VN"/>
              </w:rPr>
              <w:t>Kiểu</w:t>
            </w:r>
          </w:p>
        </w:tc>
        <w:tc>
          <w:tcPr>
            <w:tcW w:w="1801" w:type="dxa"/>
            <w:tcBorders>
              <w:top w:val="single" w:sz="4" w:space="0" w:color="auto"/>
              <w:left w:val="single" w:sz="4" w:space="0" w:color="auto"/>
              <w:bottom w:val="single" w:sz="4" w:space="0" w:color="auto"/>
              <w:right w:val="single" w:sz="4" w:space="0" w:color="auto"/>
            </w:tcBorders>
            <w:hideMark/>
          </w:tcPr>
          <w:p w14:paraId="4733C462" w14:textId="77777777" w:rsidR="0000412D" w:rsidRPr="00DE7D60" w:rsidRDefault="0000412D" w:rsidP="00DE7D60">
            <w:pPr>
              <w:pStyle w:val="ListParagraph"/>
              <w:spacing w:line="360" w:lineRule="auto"/>
              <w:ind w:left="0"/>
              <w:jc w:val="center"/>
              <w:rPr>
                <w:rFonts w:ascii="Times New Roman" w:hAnsi="Times New Roman" w:cs="Times New Roman"/>
                <w:b/>
                <w:sz w:val="26"/>
                <w:szCs w:val="26"/>
              </w:rPr>
            </w:pPr>
            <w:r w:rsidRPr="00DE7D60">
              <w:rPr>
                <w:rFonts w:ascii="Times New Roman" w:hAnsi="Times New Roman" w:cs="Times New Roman"/>
                <w:b/>
                <w:sz w:val="26"/>
                <w:szCs w:val="26"/>
                <w:lang w:val="vi-VN"/>
              </w:rPr>
              <w:t>Ràng buộc</w:t>
            </w:r>
          </w:p>
        </w:tc>
        <w:tc>
          <w:tcPr>
            <w:tcW w:w="3150" w:type="dxa"/>
            <w:tcBorders>
              <w:top w:val="single" w:sz="4" w:space="0" w:color="auto"/>
              <w:left w:val="single" w:sz="4" w:space="0" w:color="auto"/>
              <w:bottom w:val="single" w:sz="4" w:space="0" w:color="auto"/>
              <w:right w:val="single" w:sz="4" w:space="0" w:color="auto"/>
            </w:tcBorders>
            <w:hideMark/>
          </w:tcPr>
          <w:p w14:paraId="2801BDD1" w14:textId="77777777" w:rsidR="0000412D" w:rsidRPr="00DE7D60" w:rsidRDefault="0000412D" w:rsidP="00DE7D60">
            <w:pPr>
              <w:pStyle w:val="ListParagraph"/>
              <w:spacing w:line="360" w:lineRule="auto"/>
              <w:ind w:left="0"/>
              <w:jc w:val="center"/>
              <w:rPr>
                <w:rFonts w:ascii="Times New Roman" w:hAnsi="Times New Roman" w:cs="Times New Roman"/>
                <w:b/>
                <w:sz w:val="26"/>
                <w:szCs w:val="26"/>
              </w:rPr>
            </w:pPr>
            <w:r w:rsidRPr="00DE7D60">
              <w:rPr>
                <w:rFonts w:ascii="Times New Roman" w:hAnsi="Times New Roman" w:cs="Times New Roman"/>
                <w:b/>
                <w:sz w:val="26"/>
                <w:szCs w:val="26"/>
                <w:lang w:val="vi-VN"/>
              </w:rPr>
              <w:t>Chức năng</w:t>
            </w:r>
          </w:p>
        </w:tc>
      </w:tr>
      <w:tr w:rsidR="0000412D" w:rsidRPr="00981060" w14:paraId="5D07190D"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3BBDC90D" w14:textId="6C9ECE55"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ID</w:t>
            </w:r>
          </w:p>
        </w:tc>
        <w:tc>
          <w:tcPr>
            <w:tcW w:w="2069" w:type="dxa"/>
            <w:tcBorders>
              <w:top w:val="single" w:sz="4" w:space="0" w:color="auto"/>
              <w:left w:val="single" w:sz="4" w:space="0" w:color="auto"/>
              <w:bottom w:val="single" w:sz="4" w:space="0" w:color="auto"/>
              <w:right w:val="single" w:sz="4" w:space="0" w:color="auto"/>
            </w:tcBorders>
            <w:hideMark/>
          </w:tcPr>
          <w:p w14:paraId="7AD6C7D1"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1CBCA3CD"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hideMark/>
          </w:tcPr>
          <w:p w14:paraId="0BE4A127"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Nhập ID</w:t>
            </w:r>
          </w:p>
        </w:tc>
      </w:tr>
      <w:tr w:rsidR="0000412D" w:rsidRPr="00981060" w14:paraId="5BD95E45"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7458F74A"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Họ tên</w:t>
            </w:r>
          </w:p>
        </w:tc>
        <w:tc>
          <w:tcPr>
            <w:tcW w:w="2069" w:type="dxa"/>
            <w:tcBorders>
              <w:top w:val="single" w:sz="4" w:space="0" w:color="auto"/>
              <w:left w:val="single" w:sz="4" w:space="0" w:color="auto"/>
              <w:bottom w:val="single" w:sz="4" w:space="0" w:color="auto"/>
              <w:right w:val="single" w:sz="4" w:space="0" w:color="auto"/>
            </w:tcBorders>
            <w:hideMark/>
          </w:tcPr>
          <w:p w14:paraId="1413BD7C"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5458EB3A" w14:textId="235E9422"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hideMark/>
          </w:tcPr>
          <w:p w14:paraId="7244FE36"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Nhập họ tên</w:t>
            </w:r>
          </w:p>
        </w:tc>
      </w:tr>
      <w:tr w:rsidR="0000412D" w:rsidRPr="00981060" w14:paraId="5640713A"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3D025243"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Tuổi</w:t>
            </w:r>
          </w:p>
        </w:tc>
        <w:tc>
          <w:tcPr>
            <w:tcW w:w="2069" w:type="dxa"/>
            <w:tcBorders>
              <w:top w:val="single" w:sz="4" w:space="0" w:color="auto"/>
              <w:left w:val="single" w:sz="4" w:space="0" w:color="auto"/>
              <w:bottom w:val="single" w:sz="4" w:space="0" w:color="auto"/>
              <w:right w:val="single" w:sz="4" w:space="0" w:color="auto"/>
            </w:tcBorders>
            <w:hideMark/>
          </w:tcPr>
          <w:p w14:paraId="1D1A9BF9"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20DE6BD0"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hideMark/>
          </w:tcPr>
          <w:p w14:paraId="0FDAC190"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Nhập tuổi</w:t>
            </w:r>
          </w:p>
        </w:tc>
      </w:tr>
      <w:tr w:rsidR="0000412D" w:rsidRPr="00981060" w14:paraId="4050CAB3" w14:textId="77777777" w:rsidTr="00981060">
        <w:tc>
          <w:tcPr>
            <w:tcW w:w="2245" w:type="dxa"/>
            <w:tcBorders>
              <w:top w:val="single" w:sz="4" w:space="0" w:color="auto"/>
              <w:left w:val="single" w:sz="4" w:space="0" w:color="auto"/>
              <w:bottom w:val="single" w:sz="4" w:space="0" w:color="auto"/>
              <w:right w:val="single" w:sz="4" w:space="0" w:color="auto"/>
            </w:tcBorders>
          </w:tcPr>
          <w:p w14:paraId="01449597"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Số điện thoại</w:t>
            </w:r>
          </w:p>
        </w:tc>
        <w:tc>
          <w:tcPr>
            <w:tcW w:w="2069" w:type="dxa"/>
            <w:tcBorders>
              <w:top w:val="single" w:sz="4" w:space="0" w:color="auto"/>
              <w:left w:val="single" w:sz="4" w:space="0" w:color="auto"/>
              <w:bottom w:val="single" w:sz="4" w:space="0" w:color="auto"/>
              <w:right w:val="single" w:sz="4" w:space="0" w:color="auto"/>
            </w:tcBorders>
          </w:tcPr>
          <w:p w14:paraId="3F2B7B53"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tcPr>
          <w:p w14:paraId="02270536"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2DFF9055"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Nhập số điện thoại</w:t>
            </w:r>
          </w:p>
        </w:tc>
      </w:tr>
      <w:tr w:rsidR="0000412D" w:rsidRPr="00981060" w14:paraId="64CA0867" w14:textId="77777777" w:rsidTr="00981060">
        <w:tc>
          <w:tcPr>
            <w:tcW w:w="2245" w:type="dxa"/>
            <w:tcBorders>
              <w:top w:val="single" w:sz="4" w:space="0" w:color="auto"/>
              <w:left w:val="single" w:sz="4" w:space="0" w:color="auto"/>
              <w:bottom w:val="single" w:sz="4" w:space="0" w:color="auto"/>
              <w:right w:val="single" w:sz="4" w:space="0" w:color="auto"/>
            </w:tcBorders>
          </w:tcPr>
          <w:p w14:paraId="767CF9E2" w14:textId="7E659C90"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lastRenderedPageBreak/>
              <w:t>Ngày tham gia</w:t>
            </w:r>
          </w:p>
        </w:tc>
        <w:tc>
          <w:tcPr>
            <w:tcW w:w="2069" w:type="dxa"/>
            <w:tcBorders>
              <w:top w:val="single" w:sz="4" w:space="0" w:color="auto"/>
              <w:left w:val="single" w:sz="4" w:space="0" w:color="auto"/>
              <w:bottom w:val="single" w:sz="4" w:space="0" w:color="auto"/>
              <w:right w:val="single" w:sz="4" w:space="0" w:color="auto"/>
            </w:tcBorders>
          </w:tcPr>
          <w:p w14:paraId="338B5088"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Datetime picker</w:t>
            </w:r>
          </w:p>
        </w:tc>
        <w:tc>
          <w:tcPr>
            <w:tcW w:w="1801" w:type="dxa"/>
            <w:tcBorders>
              <w:top w:val="single" w:sz="4" w:space="0" w:color="auto"/>
              <w:left w:val="single" w:sz="4" w:space="0" w:color="auto"/>
              <w:bottom w:val="single" w:sz="4" w:space="0" w:color="auto"/>
              <w:right w:val="single" w:sz="4" w:space="0" w:color="auto"/>
            </w:tcBorders>
          </w:tcPr>
          <w:p w14:paraId="029D4DF2"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67C3FCE7"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Nhập ngày tham gia</w:t>
            </w:r>
          </w:p>
        </w:tc>
      </w:tr>
      <w:tr w:rsidR="0000412D" w:rsidRPr="00981060" w14:paraId="52A941F5" w14:textId="77777777" w:rsidTr="00981060">
        <w:tc>
          <w:tcPr>
            <w:tcW w:w="2245" w:type="dxa"/>
            <w:tcBorders>
              <w:top w:val="single" w:sz="4" w:space="0" w:color="auto"/>
              <w:left w:val="single" w:sz="4" w:space="0" w:color="auto"/>
              <w:bottom w:val="single" w:sz="4" w:space="0" w:color="auto"/>
              <w:right w:val="single" w:sz="4" w:space="0" w:color="auto"/>
            </w:tcBorders>
          </w:tcPr>
          <w:p w14:paraId="35B14A22" w14:textId="1B3433B4"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Ngày kết thúc</w:t>
            </w:r>
          </w:p>
        </w:tc>
        <w:tc>
          <w:tcPr>
            <w:tcW w:w="2069" w:type="dxa"/>
            <w:tcBorders>
              <w:top w:val="single" w:sz="4" w:space="0" w:color="auto"/>
              <w:left w:val="single" w:sz="4" w:space="0" w:color="auto"/>
              <w:bottom w:val="single" w:sz="4" w:space="0" w:color="auto"/>
              <w:right w:val="single" w:sz="4" w:space="0" w:color="auto"/>
            </w:tcBorders>
          </w:tcPr>
          <w:p w14:paraId="6D75D7B6"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Datetime picker</w:t>
            </w:r>
          </w:p>
        </w:tc>
        <w:tc>
          <w:tcPr>
            <w:tcW w:w="1801" w:type="dxa"/>
            <w:tcBorders>
              <w:top w:val="single" w:sz="4" w:space="0" w:color="auto"/>
              <w:left w:val="single" w:sz="4" w:space="0" w:color="auto"/>
              <w:bottom w:val="single" w:sz="4" w:space="0" w:color="auto"/>
              <w:right w:val="single" w:sz="4" w:space="0" w:color="auto"/>
            </w:tcBorders>
          </w:tcPr>
          <w:p w14:paraId="5CE14765"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497CC548"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Nhập ngày kết thúc</w:t>
            </w:r>
          </w:p>
        </w:tc>
      </w:tr>
      <w:tr w:rsidR="0000412D" w:rsidRPr="00981060" w14:paraId="585A7FE5" w14:textId="77777777" w:rsidTr="00981060">
        <w:tc>
          <w:tcPr>
            <w:tcW w:w="2245" w:type="dxa"/>
            <w:tcBorders>
              <w:top w:val="single" w:sz="4" w:space="0" w:color="auto"/>
              <w:left w:val="single" w:sz="4" w:space="0" w:color="auto"/>
              <w:bottom w:val="single" w:sz="4" w:space="0" w:color="auto"/>
              <w:right w:val="single" w:sz="4" w:space="0" w:color="auto"/>
            </w:tcBorders>
          </w:tcPr>
          <w:p w14:paraId="425435EF"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Giới tính</w:t>
            </w:r>
          </w:p>
        </w:tc>
        <w:tc>
          <w:tcPr>
            <w:tcW w:w="2069" w:type="dxa"/>
            <w:tcBorders>
              <w:top w:val="single" w:sz="4" w:space="0" w:color="auto"/>
              <w:left w:val="single" w:sz="4" w:space="0" w:color="auto"/>
              <w:bottom w:val="single" w:sz="4" w:space="0" w:color="auto"/>
              <w:right w:val="single" w:sz="4" w:space="0" w:color="auto"/>
            </w:tcBorders>
          </w:tcPr>
          <w:p w14:paraId="33A5FB2D"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Radio button</w:t>
            </w:r>
          </w:p>
        </w:tc>
        <w:tc>
          <w:tcPr>
            <w:tcW w:w="1801" w:type="dxa"/>
            <w:tcBorders>
              <w:top w:val="single" w:sz="4" w:space="0" w:color="auto"/>
              <w:left w:val="single" w:sz="4" w:space="0" w:color="auto"/>
              <w:bottom w:val="single" w:sz="4" w:space="0" w:color="auto"/>
              <w:right w:val="single" w:sz="4" w:space="0" w:color="auto"/>
            </w:tcBorders>
          </w:tcPr>
          <w:p w14:paraId="01A1AFAA"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32DCB6B8"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Chọn giới tính</w:t>
            </w:r>
          </w:p>
        </w:tc>
      </w:tr>
      <w:tr w:rsidR="0000412D" w:rsidRPr="00981060" w14:paraId="57411566" w14:textId="77777777" w:rsidTr="00981060">
        <w:tc>
          <w:tcPr>
            <w:tcW w:w="2245" w:type="dxa"/>
            <w:tcBorders>
              <w:top w:val="single" w:sz="4" w:space="0" w:color="auto"/>
              <w:left w:val="single" w:sz="4" w:space="0" w:color="auto"/>
              <w:bottom w:val="single" w:sz="4" w:space="0" w:color="auto"/>
              <w:right w:val="single" w:sz="4" w:space="0" w:color="auto"/>
            </w:tcBorders>
          </w:tcPr>
          <w:p w14:paraId="22E94B5F"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Kết thúc</w:t>
            </w:r>
          </w:p>
        </w:tc>
        <w:tc>
          <w:tcPr>
            <w:tcW w:w="2069" w:type="dxa"/>
            <w:tcBorders>
              <w:top w:val="single" w:sz="4" w:space="0" w:color="auto"/>
              <w:left w:val="single" w:sz="4" w:space="0" w:color="auto"/>
              <w:bottom w:val="single" w:sz="4" w:space="0" w:color="auto"/>
              <w:right w:val="single" w:sz="4" w:space="0" w:color="auto"/>
            </w:tcBorders>
          </w:tcPr>
          <w:p w14:paraId="6AFD4F21"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checkbox</w:t>
            </w:r>
          </w:p>
        </w:tc>
        <w:tc>
          <w:tcPr>
            <w:tcW w:w="1801" w:type="dxa"/>
            <w:tcBorders>
              <w:top w:val="single" w:sz="4" w:space="0" w:color="auto"/>
              <w:left w:val="single" w:sz="4" w:space="0" w:color="auto"/>
              <w:bottom w:val="single" w:sz="4" w:space="0" w:color="auto"/>
              <w:right w:val="single" w:sz="4" w:space="0" w:color="auto"/>
            </w:tcBorders>
          </w:tcPr>
          <w:p w14:paraId="12D19A1B"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0E11ADB1"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Kích hoạt đã kết thúc</w:t>
            </w:r>
          </w:p>
        </w:tc>
      </w:tr>
      <w:tr w:rsidR="0000412D" w:rsidRPr="00981060" w14:paraId="1EA1A0F6" w14:textId="77777777" w:rsidTr="00981060">
        <w:tc>
          <w:tcPr>
            <w:tcW w:w="2245" w:type="dxa"/>
            <w:tcBorders>
              <w:top w:val="single" w:sz="4" w:space="0" w:color="auto"/>
              <w:left w:val="single" w:sz="4" w:space="0" w:color="auto"/>
              <w:bottom w:val="single" w:sz="4" w:space="0" w:color="auto"/>
              <w:right w:val="single" w:sz="4" w:space="0" w:color="auto"/>
            </w:tcBorders>
          </w:tcPr>
          <w:p w14:paraId="76DEC96F"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Thêm</w:t>
            </w:r>
          </w:p>
        </w:tc>
        <w:tc>
          <w:tcPr>
            <w:tcW w:w="2069" w:type="dxa"/>
            <w:tcBorders>
              <w:top w:val="single" w:sz="4" w:space="0" w:color="auto"/>
              <w:left w:val="single" w:sz="4" w:space="0" w:color="auto"/>
              <w:bottom w:val="single" w:sz="4" w:space="0" w:color="auto"/>
              <w:right w:val="single" w:sz="4" w:space="0" w:color="auto"/>
            </w:tcBorders>
          </w:tcPr>
          <w:p w14:paraId="5BE2B04B"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22920896"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57602614"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Thêm</w:t>
            </w:r>
          </w:p>
        </w:tc>
      </w:tr>
      <w:tr w:rsidR="0000412D" w:rsidRPr="00981060" w14:paraId="2E540EAD" w14:textId="77777777" w:rsidTr="00981060">
        <w:tc>
          <w:tcPr>
            <w:tcW w:w="2245" w:type="dxa"/>
            <w:tcBorders>
              <w:top w:val="single" w:sz="4" w:space="0" w:color="auto"/>
              <w:left w:val="single" w:sz="4" w:space="0" w:color="auto"/>
              <w:bottom w:val="single" w:sz="4" w:space="0" w:color="auto"/>
              <w:right w:val="single" w:sz="4" w:space="0" w:color="auto"/>
            </w:tcBorders>
          </w:tcPr>
          <w:p w14:paraId="39A8D316"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Sửa</w:t>
            </w:r>
          </w:p>
        </w:tc>
        <w:tc>
          <w:tcPr>
            <w:tcW w:w="2069" w:type="dxa"/>
            <w:tcBorders>
              <w:top w:val="single" w:sz="4" w:space="0" w:color="auto"/>
              <w:left w:val="single" w:sz="4" w:space="0" w:color="auto"/>
              <w:bottom w:val="single" w:sz="4" w:space="0" w:color="auto"/>
              <w:right w:val="single" w:sz="4" w:space="0" w:color="auto"/>
            </w:tcBorders>
          </w:tcPr>
          <w:p w14:paraId="1CB6C50B"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2AB1E681"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05E49C7D"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Sửa</w:t>
            </w:r>
          </w:p>
        </w:tc>
      </w:tr>
      <w:tr w:rsidR="0000412D" w:rsidRPr="00981060" w14:paraId="5524F368" w14:textId="77777777" w:rsidTr="00981060">
        <w:tc>
          <w:tcPr>
            <w:tcW w:w="2245" w:type="dxa"/>
            <w:tcBorders>
              <w:top w:val="single" w:sz="4" w:space="0" w:color="auto"/>
              <w:left w:val="single" w:sz="4" w:space="0" w:color="auto"/>
              <w:bottom w:val="single" w:sz="4" w:space="0" w:color="auto"/>
              <w:right w:val="single" w:sz="4" w:space="0" w:color="auto"/>
            </w:tcBorders>
          </w:tcPr>
          <w:p w14:paraId="69C3BD37" w14:textId="3CB04FBD"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Xóa</w:t>
            </w:r>
          </w:p>
        </w:tc>
        <w:tc>
          <w:tcPr>
            <w:tcW w:w="2069" w:type="dxa"/>
            <w:tcBorders>
              <w:top w:val="single" w:sz="4" w:space="0" w:color="auto"/>
              <w:left w:val="single" w:sz="4" w:space="0" w:color="auto"/>
              <w:bottom w:val="single" w:sz="4" w:space="0" w:color="auto"/>
              <w:right w:val="single" w:sz="4" w:space="0" w:color="auto"/>
            </w:tcBorders>
          </w:tcPr>
          <w:p w14:paraId="153ED3EE"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265508FC"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274675E1"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Xóa</w:t>
            </w:r>
          </w:p>
        </w:tc>
      </w:tr>
      <w:tr w:rsidR="0000412D" w:rsidRPr="00981060" w14:paraId="78BE1EF0" w14:textId="77777777" w:rsidTr="00981060">
        <w:tc>
          <w:tcPr>
            <w:tcW w:w="2245" w:type="dxa"/>
            <w:tcBorders>
              <w:top w:val="single" w:sz="4" w:space="0" w:color="auto"/>
              <w:left w:val="single" w:sz="4" w:space="0" w:color="auto"/>
              <w:bottom w:val="single" w:sz="4" w:space="0" w:color="auto"/>
              <w:right w:val="single" w:sz="4" w:space="0" w:color="auto"/>
            </w:tcBorders>
          </w:tcPr>
          <w:p w14:paraId="059ABF3E" w14:textId="52EFED36"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Reset</w:t>
            </w:r>
          </w:p>
        </w:tc>
        <w:tc>
          <w:tcPr>
            <w:tcW w:w="2069" w:type="dxa"/>
            <w:tcBorders>
              <w:top w:val="single" w:sz="4" w:space="0" w:color="auto"/>
              <w:left w:val="single" w:sz="4" w:space="0" w:color="auto"/>
              <w:bottom w:val="single" w:sz="4" w:space="0" w:color="auto"/>
              <w:right w:val="single" w:sz="4" w:space="0" w:color="auto"/>
            </w:tcBorders>
          </w:tcPr>
          <w:p w14:paraId="1CA75490"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5A63E423"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45340C06"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Reset</w:t>
            </w:r>
          </w:p>
        </w:tc>
      </w:tr>
      <w:tr w:rsidR="0000412D" w:rsidRPr="00981060" w14:paraId="1D361331" w14:textId="77777777" w:rsidTr="00981060">
        <w:tc>
          <w:tcPr>
            <w:tcW w:w="2245" w:type="dxa"/>
            <w:tcBorders>
              <w:top w:val="single" w:sz="4" w:space="0" w:color="auto"/>
              <w:left w:val="single" w:sz="4" w:space="0" w:color="auto"/>
              <w:bottom w:val="single" w:sz="4" w:space="0" w:color="auto"/>
              <w:right w:val="single" w:sz="4" w:space="0" w:color="auto"/>
            </w:tcBorders>
          </w:tcPr>
          <w:p w14:paraId="30B5D872" w14:textId="596C0B81"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Mã QR</w:t>
            </w:r>
          </w:p>
        </w:tc>
        <w:tc>
          <w:tcPr>
            <w:tcW w:w="2069" w:type="dxa"/>
            <w:tcBorders>
              <w:top w:val="single" w:sz="4" w:space="0" w:color="auto"/>
              <w:left w:val="single" w:sz="4" w:space="0" w:color="auto"/>
              <w:bottom w:val="single" w:sz="4" w:space="0" w:color="auto"/>
              <w:right w:val="single" w:sz="4" w:space="0" w:color="auto"/>
            </w:tcBorders>
          </w:tcPr>
          <w:p w14:paraId="4B3D5F9C"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0C89C77B"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1CB66B10"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Hiển thị mã QR</w:t>
            </w:r>
          </w:p>
        </w:tc>
      </w:tr>
      <w:tr w:rsidR="0000412D" w:rsidRPr="00981060" w14:paraId="1E5FDCCC" w14:textId="77777777" w:rsidTr="00981060">
        <w:tc>
          <w:tcPr>
            <w:tcW w:w="2245" w:type="dxa"/>
            <w:tcBorders>
              <w:top w:val="single" w:sz="4" w:space="0" w:color="auto"/>
              <w:left w:val="single" w:sz="4" w:space="0" w:color="auto"/>
              <w:bottom w:val="single" w:sz="4" w:space="0" w:color="auto"/>
              <w:right w:val="single" w:sz="4" w:space="0" w:color="auto"/>
            </w:tcBorders>
          </w:tcPr>
          <w:p w14:paraId="3E8AF221" w14:textId="21023A5E"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Quét mã QR</w:t>
            </w:r>
          </w:p>
        </w:tc>
        <w:tc>
          <w:tcPr>
            <w:tcW w:w="2069" w:type="dxa"/>
            <w:tcBorders>
              <w:top w:val="single" w:sz="4" w:space="0" w:color="auto"/>
              <w:left w:val="single" w:sz="4" w:space="0" w:color="auto"/>
              <w:bottom w:val="single" w:sz="4" w:space="0" w:color="auto"/>
              <w:right w:val="single" w:sz="4" w:space="0" w:color="auto"/>
            </w:tcBorders>
          </w:tcPr>
          <w:p w14:paraId="73779FB8"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4F375DD7"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1A17CEA9"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Hiển thị màn hình QR</w:t>
            </w:r>
          </w:p>
        </w:tc>
      </w:tr>
      <w:tr w:rsidR="0000412D" w:rsidRPr="00981060" w14:paraId="587AF08C" w14:textId="77777777" w:rsidTr="00981060">
        <w:tc>
          <w:tcPr>
            <w:tcW w:w="2245" w:type="dxa"/>
            <w:tcBorders>
              <w:top w:val="single" w:sz="4" w:space="0" w:color="auto"/>
              <w:left w:val="single" w:sz="4" w:space="0" w:color="auto"/>
              <w:bottom w:val="single" w:sz="4" w:space="0" w:color="auto"/>
              <w:right w:val="single" w:sz="4" w:space="0" w:color="auto"/>
            </w:tcBorders>
          </w:tcPr>
          <w:p w14:paraId="5EA648D0" w14:textId="6D85EE34"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Màn hình hiển thị</w:t>
            </w:r>
          </w:p>
        </w:tc>
        <w:tc>
          <w:tcPr>
            <w:tcW w:w="2069" w:type="dxa"/>
            <w:tcBorders>
              <w:top w:val="single" w:sz="4" w:space="0" w:color="auto"/>
              <w:left w:val="single" w:sz="4" w:space="0" w:color="auto"/>
              <w:bottom w:val="single" w:sz="4" w:space="0" w:color="auto"/>
              <w:right w:val="single" w:sz="4" w:space="0" w:color="auto"/>
            </w:tcBorders>
          </w:tcPr>
          <w:p w14:paraId="2C443113"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Data grid view</w:t>
            </w:r>
          </w:p>
        </w:tc>
        <w:tc>
          <w:tcPr>
            <w:tcW w:w="1801" w:type="dxa"/>
            <w:tcBorders>
              <w:top w:val="single" w:sz="4" w:space="0" w:color="auto"/>
              <w:left w:val="single" w:sz="4" w:space="0" w:color="auto"/>
              <w:bottom w:val="single" w:sz="4" w:space="0" w:color="auto"/>
              <w:right w:val="single" w:sz="4" w:space="0" w:color="auto"/>
            </w:tcBorders>
          </w:tcPr>
          <w:p w14:paraId="4F1B73C1"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6B348263" w14:textId="77777777" w:rsidR="0000412D" w:rsidRPr="00DE7D60" w:rsidRDefault="0000412D" w:rsidP="00DE7D60">
            <w:pPr>
              <w:pStyle w:val="ListParagraph"/>
              <w:spacing w:line="360" w:lineRule="auto"/>
              <w:ind w:left="0"/>
              <w:jc w:val="center"/>
              <w:rPr>
                <w:rFonts w:ascii="Times New Roman" w:hAnsi="Times New Roman" w:cs="Times New Roman"/>
                <w:sz w:val="26"/>
                <w:szCs w:val="26"/>
              </w:rPr>
            </w:pPr>
            <w:r w:rsidRPr="00DE7D60">
              <w:rPr>
                <w:rFonts w:ascii="Times New Roman" w:hAnsi="Times New Roman" w:cs="Times New Roman"/>
                <w:sz w:val="26"/>
                <w:szCs w:val="26"/>
              </w:rPr>
              <w:t>Hiển thị danh sách hội viên</w:t>
            </w:r>
          </w:p>
        </w:tc>
      </w:tr>
    </w:tbl>
    <w:p w14:paraId="48694FA5" w14:textId="77777777" w:rsidR="0000412D" w:rsidRPr="00981060" w:rsidRDefault="0000412D" w:rsidP="00981060">
      <w:pPr>
        <w:spacing w:line="360" w:lineRule="auto"/>
        <w:rPr>
          <w:rFonts w:ascii="Times New Roman" w:hAnsi="Times New Roman" w:cs="Times New Roman"/>
          <w:sz w:val="26"/>
          <w:szCs w:val="26"/>
        </w:rPr>
      </w:pPr>
    </w:p>
    <w:p w14:paraId="0B2158C4" w14:textId="5579815F" w:rsidR="0000412D" w:rsidRPr="00B30D77" w:rsidRDefault="0000412D" w:rsidP="00B30D77">
      <w:pPr>
        <w:pStyle w:val="Heading3"/>
        <w:numPr>
          <w:ilvl w:val="1"/>
          <w:numId w:val="35"/>
        </w:numPr>
        <w:spacing w:before="0" w:line="360" w:lineRule="auto"/>
        <w:jc w:val="both"/>
        <w:rPr>
          <w:rFonts w:ascii="Times New Roman" w:hAnsi="Times New Roman" w:cs="Times New Roman"/>
          <w:color w:val="000000" w:themeColor="text1"/>
          <w:sz w:val="26"/>
          <w:szCs w:val="26"/>
        </w:rPr>
      </w:pPr>
      <w:r w:rsidRPr="00B30D77">
        <w:rPr>
          <w:rFonts w:ascii="Times New Roman" w:hAnsi="Times New Roman" w:cs="Times New Roman"/>
          <w:color w:val="000000" w:themeColor="text1"/>
          <w:sz w:val="26"/>
          <w:szCs w:val="26"/>
        </w:rPr>
        <w:t>Màn hình thống kê hội viên</w:t>
      </w:r>
    </w:p>
    <w:p w14:paraId="1957194B" w14:textId="77777777"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77C7B4D1" wp14:editId="4370A38C">
            <wp:extent cx="6241774" cy="4227868"/>
            <wp:effectExtent l="0" t="0" r="6985" b="1270"/>
            <wp:docPr id="2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7766" cy="4231927"/>
                    </a:xfrm>
                    <a:prstGeom prst="rect">
                      <a:avLst/>
                    </a:prstGeom>
                  </pic:spPr>
                </pic:pic>
              </a:graphicData>
            </a:graphic>
          </wp:inline>
        </w:drawing>
      </w:r>
    </w:p>
    <w:tbl>
      <w:tblPr>
        <w:tblStyle w:val="TableGrid"/>
        <w:tblW w:w="9810" w:type="dxa"/>
        <w:tblInd w:w="535" w:type="dxa"/>
        <w:tblLook w:val="04A0" w:firstRow="1" w:lastRow="0" w:firstColumn="1" w:lastColumn="0" w:noHBand="0" w:noVBand="1"/>
      </w:tblPr>
      <w:tblGrid>
        <w:gridCol w:w="3060"/>
        <w:gridCol w:w="1799"/>
        <w:gridCol w:w="1891"/>
        <w:gridCol w:w="3060"/>
      </w:tblGrid>
      <w:tr w:rsidR="0000412D" w:rsidRPr="00981060" w14:paraId="54F196D8" w14:textId="77777777" w:rsidTr="00981060">
        <w:tc>
          <w:tcPr>
            <w:tcW w:w="3060" w:type="dxa"/>
            <w:tcBorders>
              <w:top w:val="single" w:sz="4" w:space="0" w:color="auto"/>
              <w:left w:val="single" w:sz="4" w:space="0" w:color="auto"/>
              <w:bottom w:val="single" w:sz="4" w:space="0" w:color="auto"/>
              <w:right w:val="single" w:sz="4" w:space="0" w:color="auto"/>
            </w:tcBorders>
            <w:hideMark/>
          </w:tcPr>
          <w:p w14:paraId="3D720DAA" w14:textId="22892E49"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lastRenderedPageBreak/>
              <w:t>Tên</w:t>
            </w:r>
          </w:p>
        </w:tc>
        <w:tc>
          <w:tcPr>
            <w:tcW w:w="1799" w:type="dxa"/>
            <w:tcBorders>
              <w:top w:val="single" w:sz="4" w:space="0" w:color="auto"/>
              <w:left w:val="single" w:sz="4" w:space="0" w:color="auto"/>
              <w:bottom w:val="single" w:sz="4" w:space="0" w:color="auto"/>
              <w:right w:val="single" w:sz="4" w:space="0" w:color="auto"/>
            </w:tcBorders>
            <w:hideMark/>
          </w:tcPr>
          <w:p w14:paraId="5B830E2B"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91" w:type="dxa"/>
            <w:tcBorders>
              <w:top w:val="single" w:sz="4" w:space="0" w:color="auto"/>
              <w:left w:val="single" w:sz="4" w:space="0" w:color="auto"/>
              <w:bottom w:val="single" w:sz="4" w:space="0" w:color="auto"/>
              <w:right w:val="single" w:sz="4" w:space="0" w:color="auto"/>
            </w:tcBorders>
            <w:hideMark/>
          </w:tcPr>
          <w:p w14:paraId="4DC3788A"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3060" w:type="dxa"/>
            <w:tcBorders>
              <w:top w:val="single" w:sz="4" w:space="0" w:color="auto"/>
              <w:left w:val="single" w:sz="4" w:space="0" w:color="auto"/>
              <w:bottom w:val="single" w:sz="4" w:space="0" w:color="auto"/>
              <w:right w:val="single" w:sz="4" w:space="0" w:color="auto"/>
            </w:tcBorders>
            <w:hideMark/>
          </w:tcPr>
          <w:p w14:paraId="5EF415B5"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75E6A266" w14:textId="77777777" w:rsidTr="00981060">
        <w:tc>
          <w:tcPr>
            <w:tcW w:w="3060" w:type="dxa"/>
            <w:tcBorders>
              <w:top w:val="single" w:sz="4" w:space="0" w:color="auto"/>
              <w:left w:val="single" w:sz="4" w:space="0" w:color="auto"/>
              <w:bottom w:val="single" w:sz="4" w:space="0" w:color="auto"/>
              <w:right w:val="single" w:sz="4" w:space="0" w:color="auto"/>
            </w:tcBorders>
            <w:hideMark/>
          </w:tcPr>
          <w:p w14:paraId="5334D15B" w14:textId="03C17413"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Kiểu số lượng thành viên mỗi tháng</w:t>
            </w:r>
          </w:p>
        </w:tc>
        <w:tc>
          <w:tcPr>
            <w:tcW w:w="1799" w:type="dxa"/>
            <w:tcBorders>
              <w:top w:val="single" w:sz="4" w:space="0" w:color="auto"/>
              <w:left w:val="single" w:sz="4" w:space="0" w:color="auto"/>
              <w:bottom w:val="single" w:sz="4" w:space="0" w:color="auto"/>
              <w:right w:val="single" w:sz="4" w:space="0" w:color="auto"/>
            </w:tcBorders>
            <w:hideMark/>
          </w:tcPr>
          <w:p w14:paraId="2C5077B0"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Combobox</w:t>
            </w:r>
          </w:p>
        </w:tc>
        <w:tc>
          <w:tcPr>
            <w:tcW w:w="1891" w:type="dxa"/>
            <w:tcBorders>
              <w:top w:val="single" w:sz="4" w:space="0" w:color="auto"/>
              <w:left w:val="single" w:sz="4" w:space="0" w:color="auto"/>
              <w:bottom w:val="single" w:sz="4" w:space="0" w:color="auto"/>
              <w:right w:val="single" w:sz="4" w:space="0" w:color="auto"/>
            </w:tcBorders>
            <w:hideMark/>
          </w:tcPr>
          <w:p w14:paraId="260C566F"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060" w:type="dxa"/>
            <w:tcBorders>
              <w:top w:val="single" w:sz="4" w:space="0" w:color="auto"/>
              <w:left w:val="single" w:sz="4" w:space="0" w:color="auto"/>
              <w:bottom w:val="single" w:sz="4" w:space="0" w:color="auto"/>
              <w:right w:val="single" w:sz="4" w:space="0" w:color="auto"/>
            </w:tcBorders>
            <w:hideMark/>
          </w:tcPr>
          <w:p w14:paraId="425C9C58"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kiểu số lượng</w:t>
            </w:r>
          </w:p>
        </w:tc>
      </w:tr>
      <w:tr w:rsidR="0000412D" w:rsidRPr="00981060" w14:paraId="56FEE913" w14:textId="77777777" w:rsidTr="00981060">
        <w:tc>
          <w:tcPr>
            <w:tcW w:w="3060" w:type="dxa"/>
            <w:tcBorders>
              <w:top w:val="single" w:sz="4" w:space="0" w:color="auto"/>
              <w:left w:val="single" w:sz="4" w:space="0" w:color="auto"/>
              <w:bottom w:val="single" w:sz="4" w:space="0" w:color="auto"/>
              <w:right w:val="single" w:sz="4" w:space="0" w:color="auto"/>
            </w:tcBorders>
            <w:hideMark/>
          </w:tcPr>
          <w:p w14:paraId="2BF1195E" w14:textId="2F8EB04E"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Kiểu dạng biểu đồ</w:t>
            </w:r>
          </w:p>
        </w:tc>
        <w:tc>
          <w:tcPr>
            <w:tcW w:w="1799" w:type="dxa"/>
            <w:tcBorders>
              <w:top w:val="single" w:sz="4" w:space="0" w:color="auto"/>
              <w:left w:val="single" w:sz="4" w:space="0" w:color="auto"/>
              <w:bottom w:val="single" w:sz="4" w:space="0" w:color="auto"/>
              <w:right w:val="single" w:sz="4" w:space="0" w:color="auto"/>
            </w:tcBorders>
            <w:hideMark/>
          </w:tcPr>
          <w:p w14:paraId="5B66FDCB"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Combobox</w:t>
            </w:r>
          </w:p>
        </w:tc>
        <w:tc>
          <w:tcPr>
            <w:tcW w:w="1891" w:type="dxa"/>
            <w:tcBorders>
              <w:top w:val="single" w:sz="4" w:space="0" w:color="auto"/>
              <w:left w:val="single" w:sz="4" w:space="0" w:color="auto"/>
              <w:bottom w:val="single" w:sz="4" w:space="0" w:color="auto"/>
              <w:right w:val="single" w:sz="4" w:space="0" w:color="auto"/>
            </w:tcBorders>
            <w:hideMark/>
          </w:tcPr>
          <w:p w14:paraId="19233C00" w14:textId="100E6B0B"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060" w:type="dxa"/>
            <w:tcBorders>
              <w:top w:val="single" w:sz="4" w:space="0" w:color="auto"/>
              <w:left w:val="single" w:sz="4" w:space="0" w:color="auto"/>
              <w:bottom w:val="single" w:sz="4" w:space="0" w:color="auto"/>
              <w:right w:val="single" w:sz="4" w:space="0" w:color="auto"/>
            </w:tcBorders>
            <w:hideMark/>
          </w:tcPr>
          <w:p w14:paraId="77C18B03"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kiểu biểu đồ</w:t>
            </w:r>
          </w:p>
        </w:tc>
      </w:tr>
      <w:tr w:rsidR="0000412D" w:rsidRPr="00981060" w14:paraId="122932F3" w14:textId="77777777" w:rsidTr="00981060">
        <w:tc>
          <w:tcPr>
            <w:tcW w:w="3060" w:type="dxa"/>
            <w:tcBorders>
              <w:top w:val="single" w:sz="4" w:space="0" w:color="auto"/>
              <w:left w:val="single" w:sz="4" w:space="0" w:color="auto"/>
              <w:bottom w:val="single" w:sz="4" w:space="0" w:color="auto"/>
              <w:right w:val="single" w:sz="4" w:space="0" w:color="auto"/>
            </w:tcBorders>
            <w:hideMark/>
          </w:tcPr>
          <w:p w14:paraId="0C4068D4" w14:textId="142D3C25"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Xác nhận hiển thị biểu đồ</w:t>
            </w:r>
          </w:p>
        </w:tc>
        <w:tc>
          <w:tcPr>
            <w:tcW w:w="1799" w:type="dxa"/>
            <w:tcBorders>
              <w:top w:val="single" w:sz="4" w:space="0" w:color="auto"/>
              <w:left w:val="single" w:sz="4" w:space="0" w:color="auto"/>
              <w:bottom w:val="single" w:sz="4" w:space="0" w:color="auto"/>
              <w:right w:val="single" w:sz="4" w:space="0" w:color="auto"/>
            </w:tcBorders>
            <w:hideMark/>
          </w:tcPr>
          <w:p w14:paraId="1E024836"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91" w:type="dxa"/>
            <w:tcBorders>
              <w:top w:val="single" w:sz="4" w:space="0" w:color="auto"/>
              <w:left w:val="single" w:sz="4" w:space="0" w:color="auto"/>
              <w:bottom w:val="single" w:sz="4" w:space="0" w:color="auto"/>
              <w:right w:val="single" w:sz="4" w:space="0" w:color="auto"/>
            </w:tcBorders>
            <w:hideMark/>
          </w:tcPr>
          <w:p w14:paraId="58990620"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060" w:type="dxa"/>
            <w:tcBorders>
              <w:top w:val="single" w:sz="4" w:space="0" w:color="auto"/>
              <w:left w:val="single" w:sz="4" w:space="0" w:color="auto"/>
              <w:bottom w:val="single" w:sz="4" w:space="0" w:color="auto"/>
              <w:right w:val="single" w:sz="4" w:space="0" w:color="auto"/>
            </w:tcBorders>
            <w:hideMark/>
          </w:tcPr>
          <w:p w14:paraId="018CD08C"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Xác nhận hiển thị biểu đồ</w:t>
            </w:r>
          </w:p>
        </w:tc>
      </w:tr>
      <w:tr w:rsidR="0000412D" w:rsidRPr="00981060" w14:paraId="207364EA" w14:textId="77777777" w:rsidTr="00981060">
        <w:tc>
          <w:tcPr>
            <w:tcW w:w="3060" w:type="dxa"/>
            <w:tcBorders>
              <w:top w:val="single" w:sz="4" w:space="0" w:color="auto"/>
              <w:left w:val="single" w:sz="4" w:space="0" w:color="auto"/>
              <w:bottom w:val="single" w:sz="4" w:space="0" w:color="auto"/>
              <w:right w:val="single" w:sz="4" w:space="0" w:color="auto"/>
            </w:tcBorders>
          </w:tcPr>
          <w:p w14:paraId="51944E92" w14:textId="2669254B"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Hiển thị biểu đồ</w:t>
            </w:r>
          </w:p>
        </w:tc>
        <w:tc>
          <w:tcPr>
            <w:tcW w:w="1799" w:type="dxa"/>
            <w:tcBorders>
              <w:top w:val="single" w:sz="4" w:space="0" w:color="auto"/>
              <w:left w:val="single" w:sz="4" w:space="0" w:color="auto"/>
              <w:bottom w:val="single" w:sz="4" w:space="0" w:color="auto"/>
              <w:right w:val="single" w:sz="4" w:space="0" w:color="auto"/>
            </w:tcBorders>
          </w:tcPr>
          <w:p w14:paraId="41972885"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Chart</w:t>
            </w:r>
          </w:p>
        </w:tc>
        <w:tc>
          <w:tcPr>
            <w:tcW w:w="1891" w:type="dxa"/>
            <w:tcBorders>
              <w:top w:val="single" w:sz="4" w:space="0" w:color="auto"/>
              <w:left w:val="single" w:sz="4" w:space="0" w:color="auto"/>
              <w:bottom w:val="single" w:sz="4" w:space="0" w:color="auto"/>
              <w:right w:val="single" w:sz="4" w:space="0" w:color="auto"/>
            </w:tcBorders>
          </w:tcPr>
          <w:p w14:paraId="5EFA40A5"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060" w:type="dxa"/>
            <w:tcBorders>
              <w:top w:val="single" w:sz="4" w:space="0" w:color="auto"/>
              <w:left w:val="single" w:sz="4" w:space="0" w:color="auto"/>
              <w:bottom w:val="single" w:sz="4" w:space="0" w:color="auto"/>
              <w:right w:val="single" w:sz="4" w:space="0" w:color="auto"/>
            </w:tcBorders>
          </w:tcPr>
          <w:p w14:paraId="418EDAF9"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Hiển thị biểu đồ</w:t>
            </w:r>
          </w:p>
        </w:tc>
      </w:tr>
    </w:tbl>
    <w:p w14:paraId="5DE1B1F8" w14:textId="33F5A3A2" w:rsidR="0000412D" w:rsidRPr="00981060" w:rsidRDefault="0000412D" w:rsidP="00B30D77">
      <w:pPr>
        <w:spacing w:after="0" w:line="360" w:lineRule="auto"/>
        <w:rPr>
          <w:rFonts w:ascii="Times New Roman" w:hAnsi="Times New Roman" w:cs="Times New Roman"/>
          <w:sz w:val="26"/>
          <w:szCs w:val="26"/>
        </w:rPr>
      </w:pPr>
    </w:p>
    <w:p w14:paraId="36757067" w14:textId="0F1B0424" w:rsidR="0000412D" w:rsidRPr="00B30D77" w:rsidRDefault="0000412D" w:rsidP="00B30D77">
      <w:pPr>
        <w:pStyle w:val="Heading3"/>
        <w:numPr>
          <w:ilvl w:val="1"/>
          <w:numId w:val="35"/>
        </w:numPr>
        <w:spacing w:before="0" w:line="360" w:lineRule="auto"/>
        <w:ind w:left="360"/>
        <w:jc w:val="both"/>
        <w:rPr>
          <w:rFonts w:ascii="Times New Roman" w:hAnsi="Times New Roman" w:cs="Times New Roman"/>
          <w:color w:val="000000" w:themeColor="text1"/>
          <w:sz w:val="26"/>
          <w:szCs w:val="26"/>
        </w:rPr>
      </w:pPr>
      <w:r w:rsidRPr="00B30D77">
        <w:rPr>
          <w:rFonts w:ascii="Times New Roman" w:hAnsi="Times New Roman" w:cs="Times New Roman"/>
          <w:color w:val="000000" w:themeColor="text1"/>
          <w:sz w:val="26"/>
          <w:szCs w:val="26"/>
        </w:rPr>
        <w:t>Màn hình đăng ký hội viên</w:t>
      </w:r>
    </w:p>
    <w:p w14:paraId="5265FC2E" w14:textId="77777777"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533F01CF" wp14:editId="333534C5">
            <wp:extent cx="5943600" cy="4034155"/>
            <wp:effectExtent l="0" t="0" r="0" b="4445"/>
            <wp:docPr id="2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3415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515"/>
        <w:gridCol w:w="2160"/>
        <w:gridCol w:w="1891"/>
        <w:gridCol w:w="2425"/>
      </w:tblGrid>
      <w:tr w:rsidR="0000412D" w:rsidRPr="00981060" w14:paraId="3D406075" w14:textId="77777777" w:rsidTr="00981060">
        <w:tc>
          <w:tcPr>
            <w:tcW w:w="2515" w:type="dxa"/>
            <w:tcBorders>
              <w:top w:val="single" w:sz="4" w:space="0" w:color="auto"/>
              <w:left w:val="single" w:sz="4" w:space="0" w:color="auto"/>
              <w:bottom w:val="single" w:sz="4" w:space="0" w:color="auto"/>
              <w:right w:val="single" w:sz="4" w:space="0" w:color="auto"/>
            </w:tcBorders>
            <w:hideMark/>
          </w:tcPr>
          <w:p w14:paraId="2D88459B" w14:textId="2EB5ABD9"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Tên</w:t>
            </w:r>
          </w:p>
        </w:tc>
        <w:tc>
          <w:tcPr>
            <w:tcW w:w="2160" w:type="dxa"/>
            <w:tcBorders>
              <w:top w:val="single" w:sz="4" w:space="0" w:color="auto"/>
              <w:left w:val="single" w:sz="4" w:space="0" w:color="auto"/>
              <w:bottom w:val="single" w:sz="4" w:space="0" w:color="auto"/>
              <w:right w:val="single" w:sz="4" w:space="0" w:color="auto"/>
            </w:tcBorders>
            <w:hideMark/>
          </w:tcPr>
          <w:p w14:paraId="5FE31D6E"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91" w:type="dxa"/>
            <w:tcBorders>
              <w:top w:val="single" w:sz="4" w:space="0" w:color="auto"/>
              <w:left w:val="single" w:sz="4" w:space="0" w:color="auto"/>
              <w:bottom w:val="single" w:sz="4" w:space="0" w:color="auto"/>
              <w:right w:val="single" w:sz="4" w:space="0" w:color="auto"/>
            </w:tcBorders>
            <w:hideMark/>
          </w:tcPr>
          <w:p w14:paraId="26ECE1CD"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2425" w:type="dxa"/>
            <w:tcBorders>
              <w:top w:val="single" w:sz="4" w:space="0" w:color="auto"/>
              <w:left w:val="single" w:sz="4" w:space="0" w:color="auto"/>
              <w:bottom w:val="single" w:sz="4" w:space="0" w:color="auto"/>
              <w:right w:val="single" w:sz="4" w:space="0" w:color="auto"/>
            </w:tcBorders>
            <w:hideMark/>
          </w:tcPr>
          <w:p w14:paraId="689F2AF8"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1A12BC26" w14:textId="77777777" w:rsidTr="00981060">
        <w:tc>
          <w:tcPr>
            <w:tcW w:w="2515" w:type="dxa"/>
            <w:tcBorders>
              <w:top w:val="single" w:sz="4" w:space="0" w:color="auto"/>
              <w:left w:val="single" w:sz="4" w:space="0" w:color="auto"/>
              <w:bottom w:val="single" w:sz="4" w:space="0" w:color="auto"/>
              <w:right w:val="single" w:sz="4" w:space="0" w:color="auto"/>
            </w:tcBorders>
            <w:hideMark/>
          </w:tcPr>
          <w:p w14:paraId="69C145B6" w14:textId="0A8E8132"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ID</w:t>
            </w:r>
          </w:p>
        </w:tc>
        <w:tc>
          <w:tcPr>
            <w:tcW w:w="2160" w:type="dxa"/>
            <w:tcBorders>
              <w:top w:val="single" w:sz="4" w:space="0" w:color="auto"/>
              <w:left w:val="single" w:sz="4" w:space="0" w:color="auto"/>
              <w:bottom w:val="single" w:sz="4" w:space="0" w:color="auto"/>
              <w:right w:val="single" w:sz="4" w:space="0" w:color="auto"/>
            </w:tcBorders>
            <w:hideMark/>
          </w:tcPr>
          <w:p w14:paraId="369C55D2"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91" w:type="dxa"/>
            <w:tcBorders>
              <w:top w:val="single" w:sz="4" w:space="0" w:color="auto"/>
              <w:left w:val="single" w:sz="4" w:space="0" w:color="auto"/>
              <w:bottom w:val="single" w:sz="4" w:space="0" w:color="auto"/>
              <w:right w:val="single" w:sz="4" w:space="0" w:color="auto"/>
            </w:tcBorders>
            <w:hideMark/>
          </w:tcPr>
          <w:p w14:paraId="2695390D"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hideMark/>
          </w:tcPr>
          <w:p w14:paraId="45BA6071"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Tự tạo ID</w:t>
            </w:r>
          </w:p>
        </w:tc>
      </w:tr>
      <w:tr w:rsidR="0000412D" w:rsidRPr="00981060" w14:paraId="124AEB0B" w14:textId="77777777" w:rsidTr="00981060">
        <w:tc>
          <w:tcPr>
            <w:tcW w:w="2515" w:type="dxa"/>
            <w:tcBorders>
              <w:top w:val="single" w:sz="4" w:space="0" w:color="auto"/>
              <w:left w:val="single" w:sz="4" w:space="0" w:color="auto"/>
              <w:bottom w:val="single" w:sz="4" w:space="0" w:color="auto"/>
              <w:right w:val="single" w:sz="4" w:space="0" w:color="auto"/>
            </w:tcBorders>
            <w:hideMark/>
          </w:tcPr>
          <w:p w14:paraId="5BC8C343" w14:textId="17FF1B15"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Họ tên</w:t>
            </w:r>
          </w:p>
        </w:tc>
        <w:tc>
          <w:tcPr>
            <w:tcW w:w="2160" w:type="dxa"/>
            <w:tcBorders>
              <w:top w:val="single" w:sz="4" w:space="0" w:color="auto"/>
              <w:left w:val="single" w:sz="4" w:space="0" w:color="auto"/>
              <w:bottom w:val="single" w:sz="4" w:space="0" w:color="auto"/>
              <w:right w:val="single" w:sz="4" w:space="0" w:color="auto"/>
            </w:tcBorders>
            <w:hideMark/>
          </w:tcPr>
          <w:p w14:paraId="3FF7C9CA"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91" w:type="dxa"/>
            <w:tcBorders>
              <w:top w:val="single" w:sz="4" w:space="0" w:color="auto"/>
              <w:left w:val="single" w:sz="4" w:space="0" w:color="auto"/>
              <w:bottom w:val="single" w:sz="4" w:space="0" w:color="auto"/>
              <w:right w:val="single" w:sz="4" w:space="0" w:color="auto"/>
            </w:tcBorders>
            <w:hideMark/>
          </w:tcPr>
          <w:p w14:paraId="20052C2B" w14:textId="30BEA5C8"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hideMark/>
          </w:tcPr>
          <w:p w14:paraId="017C22AD"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họ tên</w:t>
            </w:r>
          </w:p>
        </w:tc>
      </w:tr>
      <w:tr w:rsidR="0000412D" w:rsidRPr="00981060" w14:paraId="53ECA300" w14:textId="77777777" w:rsidTr="00981060">
        <w:tc>
          <w:tcPr>
            <w:tcW w:w="2515" w:type="dxa"/>
            <w:tcBorders>
              <w:top w:val="single" w:sz="4" w:space="0" w:color="auto"/>
              <w:left w:val="single" w:sz="4" w:space="0" w:color="auto"/>
              <w:bottom w:val="single" w:sz="4" w:space="0" w:color="auto"/>
              <w:right w:val="single" w:sz="4" w:space="0" w:color="auto"/>
            </w:tcBorders>
            <w:hideMark/>
          </w:tcPr>
          <w:p w14:paraId="5F27AE35" w14:textId="1CEAC97E"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Tuổi</w:t>
            </w:r>
          </w:p>
        </w:tc>
        <w:tc>
          <w:tcPr>
            <w:tcW w:w="2160" w:type="dxa"/>
            <w:tcBorders>
              <w:top w:val="single" w:sz="4" w:space="0" w:color="auto"/>
              <w:left w:val="single" w:sz="4" w:space="0" w:color="auto"/>
              <w:bottom w:val="single" w:sz="4" w:space="0" w:color="auto"/>
              <w:right w:val="single" w:sz="4" w:space="0" w:color="auto"/>
            </w:tcBorders>
            <w:hideMark/>
          </w:tcPr>
          <w:p w14:paraId="105308DA"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91" w:type="dxa"/>
            <w:tcBorders>
              <w:top w:val="single" w:sz="4" w:space="0" w:color="auto"/>
              <w:left w:val="single" w:sz="4" w:space="0" w:color="auto"/>
              <w:bottom w:val="single" w:sz="4" w:space="0" w:color="auto"/>
              <w:right w:val="single" w:sz="4" w:space="0" w:color="auto"/>
            </w:tcBorders>
            <w:hideMark/>
          </w:tcPr>
          <w:p w14:paraId="5C874A0B"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hideMark/>
          </w:tcPr>
          <w:p w14:paraId="4D306056"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tuổi</w:t>
            </w:r>
          </w:p>
        </w:tc>
      </w:tr>
      <w:tr w:rsidR="0000412D" w:rsidRPr="00981060" w14:paraId="4399730E" w14:textId="77777777" w:rsidTr="00981060">
        <w:tc>
          <w:tcPr>
            <w:tcW w:w="2515" w:type="dxa"/>
            <w:tcBorders>
              <w:top w:val="single" w:sz="4" w:space="0" w:color="auto"/>
              <w:left w:val="single" w:sz="4" w:space="0" w:color="auto"/>
              <w:bottom w:val="single" w:sz="4" w:space="0" w:color="auto"/>
              <w:right w:val="single" w:sz="4" w:space="0" w:color="auto"/>
            </w:tcBorders>
          </w:tcPr>
          <w:p w14:paraId="38361616" w14:textId="7640A676"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Số điện thoại</w:t>
            </w:r>
          </w:p>
        </w:tc>
        <w:tc>
          <w:tcPr>
            <w:tcW w:w="2160" w:type="dxa"/>
            <w:tcBorders>
              <w:top w:val="single" w:sz="4" w:space="0" w:color="auto"/>
              <w:left w:val="single" w:sz="4" w:space="0" w:color="auto"/>
              <w:bottom w:val="single" w:sz="4" w:space="0" w:color="auto"/>
              <w:right w:val="single" w:sz="4" w:space="0" w:color="auto"/>
            </w:tcBorders>
          </w:tcPr>
          <w:p w14:paraId="0DFA10BA"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91" w:type="dxa"/>
            <w:tcBorders>
              <w:top w:val="single" w:sz="4" w:space="0" w:color="auto"/>
              <w:left w:val="single" w:sz="4" w:space="0" w:color="auto"/>
              <w:bottom w:val="single" w:sz="4" w:space="0" w:color="auto"/>
              <w:right w:val="single" w:sz="4" w:space="0" w:color="auto"/>
            </w:tcBorders>
          </w:tcPr>
          <w:p w14:paraId="4D607507"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tcPr>
          <w:p w14:paraId="087675FF"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số điện thoại</w:t>
            </w:r>
          </w:p>
        </w:tc>
      </w:tr>
      <w:tr w:rsidR="0000412D" w:rsidRPr="00981060" w14:paraId="306188D4" w14:textId="77777777" w:rsidTr="00981060">
        <w:tc>
          <w:tcPr>
            <w:tcW w:w="2515" w:type="dxa"/>
            <w:tcBorders>
              <w:top w:val="single" w:sz="4" w:space="0" w:color="auto"/>
              <w:left w:val="single" w:sz="4" w:space="0" w:color="auto"/>
              <w:bottom w:val="single" w:sz="4" w:space="0" w:color="auto"/>
              <w:right w:val="single" w:sz="4" w:space="0" w:color="auto"/>
            </w:tcBorders>
          </w:tcPr>
          <w:p w14:paraId="70DFBB7F" w14:textId="293EE5D8"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lastRenderedPageBreak/>
              <w:t>Giới tính</w:t>
            </w:r>
          </w:p>
        </w:tc>
        <w:tc>
          <w:tcPr>
            <w:tcW w:w="2160" w:type="dxa"/>
            <w:tcBorders>
              <w:top w:val="single" w:sz="4" w:space="0" w:color="auto"/>
              <w:left w:val="single" w:sz="4" w:space="0" w:color="auto"/>
              <w:bottom w:val="single" w:sz="4" w:space="0" w:color="auto"/>
              <w:right w:val="single" w:sz="4" w:space="0" w:color="auto"/>
            </w:tcBorders>
          </w:tcPr>
          <w:p w14:paraId="5228E80E"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Radio button</w:t>
            </w:r>
          </w:p>
        </w:tc>
        <w:tc>
          <w:tcPr>
            <w:tcW w:w="1891" w:type="dxa"/>
            <w:tcBorders>
              <w:top w:val="single" w:sz="4" w:space="0" w:color="auto"/>
              <w:left w:val="single" w:sz="4" w:space="0" w:color="auto"/>
              <w:bottom w:val="single" w:sz="4" w:space="0" w:color="auto"/>
              <w:right w:val="single" w:sz="4" w:space="0" w:color="auto"/>
            </w:tcBorders>
          </w:tcPr>
          <w:p w14:paraId="065B30BD"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tcPr>
          <w:p w14:paraId="7369795B"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giới tính</w:t>
            </w:r>
          </w:p>
        </w:tc>
      </w:tr>
      <w:tr w:rsidR="0000412D" w:rsidRPr="00981060" w14:paraId="18681FD4" w14:textId="77777777" w:rsidTr="00981060">
        <w:tc>
          <w:tcPr>
            <w:tcW w:w="2515" w:type="dxa"/>
            <w:tcBorders>
              <w:top w:val="single" w:sz="4" w:space="0" w:color="auto"/>
              <w:left w:val="single" w:sz="4" w:space="0" w:color="auto"/>
              <w:bottom w:val="single" w:sz="4" w:space="0" w:color="auto"/>
              <w:right w:val="single" w:sz="4" w:space="0" w:color="auto"/>
            </w:tcBorders>
          </w:tcPr>
          <w:p w14:paraId="28CAEEBB" w14:textId="6D045560"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Ngày tham gia</w:t>
            </w:r>
          </w:p>
        </w:tc>
        <w:tc>
          <w:tcPr>
            <w:tcW w:w="2160" w:type="dxa"/>
            <w:tcBorders>
              <w:top w:val="single" w:sz="4" w:space="0" w:color="auto"/>
              <w:left w:val="single" w:sz="4" w:space="0" w:color="auto"/>
              <w:bottom w:val="single" w:sz="4" w:space="0" w:color="auto"/>
              <w:right w:val="single" w:sz="4" w:space="0" w:color="auto"/>
            </w:tcBorders>
          </w:tcPr>
          <w:p w14:paraId="0C353AE0"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Datetime picker</w:t>
            </w:r>
          </w:p>
        </w:tc>
        <w:tc>
          <w:tcPr>
            <w:tcW w:w="1891" w:type="dxa"/>
            <w:tcBorders>
              <w:top w:val="single" w:sz="4" w:space="0" w:color="auto"/>
              <w:left w:val="single" w:sz="4" w:space="0" w:color="auto"/>
              <w:bottom w:val="single" w:sz="4" w:space="0" w:color="auto"/>
              <w:right w:val="single" w:sz="4" w:space="0" w:color="auto"/>
            </w:tcBorders>
          </w:tcPr>
          <w:p w14:paraId="71206D07"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tcPr>
          <w:p w14:paraId="04039497"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ngày tham gia</w:t>
            </w:r>
          </w:p>
        </w:tc>
      </w:tr>
    </w:tbl>
    <w:p w14:paraId="1CBC4DE1" w14:textId="77777777" w:rsidR="0000412D" w:rsidRPr="00981060" w:rsidRDefault="0000412D" w:rsidP="00981060">
      <w:pPr>
        <w:spacing w:line="360" w:lineRule="auto"/>
        <w:rPr>
          <w:rFonts w:ascii="Times New Roman" w:hAnsi="Times New Roman" w:cs="Times New Roman"/>
          <w:sz w:val="26"/>
          <w:szCs w:val="26"/>
        </w:rPr>
      </w:pPr>
    </w:p>
    <w:p w14:paraId="7F04663C" w14:textId="38B7C1B3" w:rsidR="0000412D" w:rsidRPr="00B30D77" w:rsidRDefault="0000412D" w:rsidP="00B30D77">
      <w:pPr>
        <w:pStyle w:val="Heading3"/>
        <w:numPr>
          <w:ilvl w:val="1"/>
          <w:numId w:val="35"/>
        </w:numPr>
        <w:spacing w:before="0" w:line="360" w:lineRule="auto"/>
        <w:ind w:left="360"/>
        <w:jc w:val="both"/>
        <w:rPr>
          <w:rFonts w:ascii="Times New Roman" w:hAnsi="Times New Roman" w:cs="Times New Roman"/>
          <w:color w:val="000000" w:themeColor="text1"/>
          <w:sz w:val="26"/>
          <w:szCs w:val="26"/>
        </w:rPr>
      </w:pPr>
      <w:r w:rsidRPr="00B30D77">
        <w:rPr>
          <w:rFonts w:ascii="Times New Roman" w:hAnsi="Times New Roman" w:cs="Times New Roman"/>
          <w:color w:val="000000" w:themeColor="text1"/>
          <w:sz w:val="26"/>
          <w:szCs w:val="26"/>
        </w:rPr>
        <w:t>Màn hình quản lý danh sách nhân viên</w:t>
      </w:r>
    </w:p>
    <w:p w14:paraId="66D30029" w14:textId="77777777"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1B3649DA" wp14:editId="0CBBF356">
            <wp:extent cx="5943600" cy="4027805"/>
            <wp:effectExtent l="0" t="0" r="2540" b="3175"/>
            <wp:docPr id="3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2780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245"/>
        <w:gridCol w:w="2069"/>
        <w:gridCol w:w="1801"/>
        <w:gridCol w:w="2515"/>
      </w:tblGrid>
      <w:tr w:rsidR="0000412D" w:rsidRPr="00981060" w14:paraId="0B119D29" w14:textId="77777777" w:rsidTr="00374512">
        <w:tc>
          <w:tcPr>
            <w:tcW w:w="2245" w:type="dxa"/>
            <w:tcBorders>
              <w:top w:val="single" w:sz="4" w:space="0" w:color="auto"/>
              <w:left w:val="single" w:sz="4" w:space="0" w:color="auto"/>
              <w:bottom w:val="single" w:sz="4" w:space="0" w:color="auto"/>
              <w:right w:val="single" w:sz="4" w:space="0" w:color="auto"/>
            </w:tcBorders>
            <w:hideMark/>
          </w:tcPr>
          <w:p w14:paraId="47BA022E" w14:textId="77777777" w:rsidR="0000412D" w:rsidRPr="00981060" w:rsidRDefault="0000412D" w:rsidP="00981060">
            <w:pPr>
              <w:pStyle w:val="ListParagraph"/>
              <w:spacing w:line="360" w:lineRule="auto"/>
              <w:ind w:left="0"/>
              <w:rPr>
                <w:rFonts w:ascii="Times New Roman" w:hAnsi="Times New Roman" w:cs="Times New Roman"/>
                <w:b/>
                <w:sz w:val="26"/>
                <w:szCs w:val="26"/>
              </w:rPr>
            </w:pPr>
            <w:r w:rsidRPr="00981060">
              <w:rPr>
                <w:rFonts w:ascii="Times New Roman" w:hAnsi="Times New Roman" w:cs="Times New Roman"/>
                <w:b/>
                <w:sz w:val="26"/>
                <w:szCs w:val="26"/>
                <w:lang w:val="vi-VN"/>
              </w:rPr>
              <w:t xml:space="preserve">Tên </w:t>
            </w:r>
          </w:p>
        </w:tc>
        <w:tc>
          <w:tcPr>
            <w:tcW w:w="2069" w:type="dxa"/>
            <w:tcBorders>
              <w:top w:val="single" w:sz="4" w:space="0" w:color="auto"/>
              <w:left w:val="single" w:sz="4" w:space="0" w:color="auto"/>
              <w:bottom w:val="single" w:sz="4" w:space="0" w:color="auto"/>
              <w:right w:val="single" w:sz="4" w:space="0" w:color="auto"/>
            </w:tcBorders>
            <w:hideMark/>
          </w:tcPr>
          <w:p w14:paraId="45F27E05" w14:textId="77777777" w:rsidR="0000412D" w:rsidRPr="00981060" w:rsidRDefault="0000412D" w:rsidP="00981060">
            <w:pPr>
              <w:pStyle w:val="ListParagraph"/>
              <w:spacing w:line="360" w:lineRule="auto"/>
              <w:ind w:left="0"/>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01" w:type="dxa"/>
            <w:tcBorders>
              <w:top w:val="single" w:sz="4" w:space="0" w:color="auto"/>
              <w:left w:val="single" w:sz="4" w:space="0" w:color="auto"/>
              <w:bottom w:val="single" w:sz="4" w:space="0" w:color="auto"/>
              <w:right w:val="single" w:sz="4" w:space="0" w:color="auto"/>
            </w:tcBorders>
            <w:hideMark/>
          </w:tcPr>
          <w:p w14:paraId="02D96175" w14:textId="77777777" w:rsidR="0000412D" w:rsidRPr="00981060" w:rsidRDefault="0000412D" w:rsidP="00981060">
            <w:pPr>
              <w:pStyle w:val="ListParagraph"/>
              <w:spacing w:line="360" w:lineRule="auto"/>
              <w:ind w:left="0"/>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2515" w:type="dxa"/>
            <w:tcBorders>
              <w:top w:val="single" w:sz="4" w:space="0" w:color="auto"/>
              <w:left w:val="single" w:sz="4" w:space="0" w:color="auto"/>
              <w:bottom w:val="single" w:sz="4" w:space="0" w:color="auto"/>
              <w:right w:val="single" w:sz="4" w:space="0" w:color="auto"/>
            </w:tcBorders>
            <w:hideMark/>
          </w:tcPr>
          <w:p w14:paraId="687C7E99" w14:textId="77777777" w:rsidR="0000412D" w:rsidRPr="00981060" w:rsidRDefault="0000412D" w:rsidP="00981060">
            <w:pPr>
              <w:pStyle w:val="ListParagraph"/>
              <w:spacing w:line="360" w:lineRule="auto"/>
              <w:ind w:left="0"/>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62A45A9F" w14:textId="77777777" w:rsidTr="00374512">
        <w:tc>
          <w:tcPr>
            <w:tcW w:w="2245" w:type="dxa"/>
            <w:tcBorders>
              <w:top w:val="single" w:sz="4" w:space="0" w:color="auto"/>
              <w:left w:val="single" w:sz="4" w:space="0" w:color="auto"/>
              <w:bottom w:val="single" w:sz="4" w:space="0" w:color="auto"/>
              <w:right w:val="single" w:sz="4" w:space="0" w:color="auto"/>
            </w:tcBorders>
            <w:hideMark/>
          </w:tcPr>
          <w:p w14:paraId="3DC6F5C0"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ID </w:t>
            </w:r>
          </w:p>
        </w:tc>
        <w:tc>
          <w:tcPr>
            <w:tcW w:w="2069" w:type="dxa"/>
            <w:tcBorders>
              <w:top w:val="single" w:sz="4" w:space="0" w:color="auto"/>
              <w:left w:val="single" w:sz="4" w:space="0" w:color="auto"/>
              <w:bottom w:val="single" w:sz="4" w:space="0" w:color="auto"/>
              <w:right w:val="single" w:sz="4" w:space="0" w:color="auto"/>
            </w:tcBorders>
            <w:hideMark/>
          </w:tcPr>
          <w:p w14:paraId="14CEA803"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571025B9"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hideMark/>
          </w:tcPr>
          <w:p w14:paraId="2184119C"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Nhập ID</w:t>
            </w:r>
          </w:p>
        </w:tc>
      </w:tr>
      <w:tr w:rsidR="0000412D" w:rsidRPr="00981060" w14:paraId="64E90972" w14:textId="77777777" w:rsidTr="00374512">
        <w:tc>
          <w:tcPr>
            <w:tcW w:w="2245" w:type="dxa"/>
            <w:tcBorders>
              <w:top w:val="single" w:sz="4" w:space="0" w:color="auto"/>
              <w:left w:val="single" w:sz="4" w:space="0" w:color="auto"/>
              <w:bottom w:val="single" w:sz="4" w:space="0" w:color="auto"/>
              <w:right w:val="single" w:sz="4" w:space="0" w:color="auto"/>
            </w:tcBorders>
            <w:hideMark/>
          </w:tcPr>
          <w:p w14:paraId="56357481"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Họ tên </w:t>
            </w:r>
          </w:p>
        </w:tc>
        <w:tc>
          <w:tcPr>
            <w:tcW w:w="2069" w:type="dxa"/>
            <w:tcBorders>
              <w:top w:val="single" w:sz="4" w:space="0" w:color="auto"/>
              <w:left w:val="single" w:sz="4" w:space="0" w:color="auto"/>
              <w:bottom w:val="single" w:sz="4" w:space="0" w:color="auto"/>
              <w:right w:val="single" w:sz="4" w:space="0" w:color="auto"/>
            </w:tcBorders>
            <w:hideMark/>
          </w:tcPr>
          <w:p w14:paraId="5BC36489"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71F4B648"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Không </w:t>
            </w:r>
          </w:p>
        </w:tc>
        <w:tc>
          <w:tcPr>
            <w:tcW w:w="2515" w:type="dxa"/>
            <w:tcBorders>
              <w:top w:val="single" w:sz="4" w:space="0" w:color="auto"/>
              <w:left w:val="single" w:sz="4" w:space="0" w:color="auto"/>
              <w:bottom w:val="single" w:sz="4" w:space="0" w:color="auto"/>
              <w:right w:val="single" w:sz="4" w:space="0" w:color="auto"/>
            </w:tcBorders>
            <w:hideMark/>
          </w:tcPr>
          <w:p w14:paraId="5401D22E"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Nhập họ tên</w:t>
            </w:r>
          </w:p>
        </w:tc>
      </w:tr>
      <w:tr w:rsidR="0000412D" w:rsidRPr="00981060" w14:paraId="6D018E6A" w14:textId="77777777" w:rsidTr="00374512">
        <w:tc>
          <w:tcPr>
            <w:tcW w:w="2245" w:type="dxa"/>
            <w:tcBorders>
              <w:top w:val="single" w:sz="4" w:space="0" w:color="auto"/>
              <w:left w:val="single" w:sz="4" w:space="0" w:color="auto"/>
              <w:bottom w:val="single" w:sz="4" w:space="0" w:color="auto"/>
              <w:right w:val="single" w:sz="4" w:space="0" w:color="auto"/>
            </w:tcBorders>
          </w:tcPr>
          <w:p w14:paraId="5B1C5957"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Số điện thoại </w:t>
            </w:r>
          </w:p>
        </w:tc>
        <w:tc>
          <w:tcPr>
            <w:tcW w:w="2069" w:type="dxa"/>
            <w:tcBorders>
              <w:top w:val="single" w:sz="4" w:space="0" w:color="auto"/>
              <w:left w:val="single" w:sz="4" w:space="0" w:color="auto"/>
              <w:bottom w:val="single" w:sz="4" w:space="0" w:color="auto"/>
              <w:right w:val="single" w:sz="4" w:space="0" w:color="auto"/>
            </w:tcBorders>
          </w:tcPr>
          <w:p w14:paraId="699C5344"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tcPr>
          <w:p w14:paraId="2D3350CA"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24AF1D3E"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Nhập số điện thoại</w:t>
            </w:r>
          </w:p>
        </w:tc>
      </w:tr>
      <w:tr w:rsidR="0000412D" w:rsidRPr="00981060" w14:paraId="1A0B69B6" w14:textId="77777777" w:rsidTr="00374512">
        <w:tc>
          <w:tcPr>
            <w:tcW w:w="2245" w:type="dxa"/>
            <w:tcBorders>
              <w:top w:val="single" w:sz="4" w:space="0" w:color="auto"/>
              <w:left w:val="single" w:sz="4" w:space="0" w:color="auto"/>
              <w:bottom w:val="single" w:sz="4" w:space="0" w:color="auto"/>
              <w:right w:val="single" w:sz="4" w:space="0" w:color="auto"/>
            </w:tcBorders>
          </w:tcPr>
          <w:p w14:paraId="6FC16FDE"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Giới tính </w:t>
            </w:r>
          </w:p>
        </w:tc>
        <w:tc>
          <w:tcPr>
            <w:tcW w:w="2069" w:type="dxa"/>
            <w:tcBorders>
              <w:top w:val="single" w:sz="4" w:space="0" w:color="auto"/>
              <w:left w:val="single" w:sz="4" w:space="0" w:color="auto"/>
              <w:bottom w:val="single" w:sz="4" w:space="0" w:color="auto"/>
              <w:right w:val="single" w:sz="4" w:space="0" w:color="auto"/>
            </w:tcBorders>
          </w:tcPr>
          <w:p w14:paraId="6AED7F1F"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Radio button</w:t>
            </w:r>
          </w:p>
        </w:tc>
        <w:tc>
          <w:tcPr>
            <w:tcW w:w="1801" w:type="dxa"/>
            <w:tcBorders>
              <w:top w:val="single" w:sz="4" w:space="0" w:color="auto"/>
              <w:left w:val="single" w:sz="4" w:space="0" w:color="auto"/>
              <w:bottom w:val="single" w:sz="4" w:space="0" w:color="auto"/>
              <w:right w:val="single" w:sz="4" w:space="0" w:color="auto"/>
            </w:tcBorders>
          </w:tcPr>
          <w:p w14:paraId="3432C29F"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1A611911"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Chọn giới tính</w:t>
            </w:r>
          </w:p>
        </w:tc>
      </w:tr>
      <w:tr w:rsidR="0000412D" w:rsidRPr="00981060" w14:paraId="34C56852" w14:textId="77777777" w:rsidTr="00374512">
        <w:tc>
          <w:tcPr>
            <w:tcW w:w="2245" w:type="dxa"/>
            <w:tcBorders>
              <w:top w:val="single" w:sz="4" w:space="0" w:color="auto"/>
              <w:left w:val="single" w:sz="4" w:space="0" w:color="auto"/>
              <w:bottom w:val="single" w:sz="4" w:space="0" w:color="auto"/>
              <w:right w:val="single" w:sz="4" w:space="0" w:color="auto"/>
            </w:tcBorders>
          </w:tcPr>
          <w:p w14:paraId="42E31800"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Email </w:t>
            </w:r>
          </w:p>
        </w:tc>
        <w:tc>
          <w:tcPr>
            <w:tcW w:w="2069" w:type="dxa"/>
            <w:tcBorders>
              <w:top w:val="single" w:sz="4" w:space="0" w:color="auto"/>
              <w:left w:val="single" w:sz="4" w:space="0" w:color="auto"/>
              <w:bottom w:val="single" w:sz="4" w:space="0" w:color="auto"/>
              <w:right w:val="single" w:sz="4" w:space="0" w:color="auto"/>
            </w:tcBorders>
          </w:tcPr>
          <w:p w14:paraId="1D1C8A46"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tcPr>
          <w:p w14:paraId="6AF163D6"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499002BA"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Nhập email</w:t>
            </w:r>
          </w:p>
        </w:tc>
      </w:tr>
      <w:tr w:rsidR="0000412D" w:rsidRPr="00981060" w14:paraId="78283B0E" w14:textId="77777777" w:rsidTr="00374512">
        <w:tc>
          <w:tcPr>
            <w:tcW w:w="2245" w:type="dxa"/>
            <w:tcBorders>
              <w:top w:val="single" w:sz="4" w:space="0" w:color="auto"/>
              <w:left w:val="single" w:sz="4" w:space="0" w:color="auto"/>
              <w:bottom w:val="single" w:sz="4" w:space="0" w:color="auto"/>
              <w:right w:val="single" w:sz="4" w:space="0" w:color="auto"/>
            </w:tcBorders>
          </w:tcPr>
          <w:p w14:paraId="143FE7F6"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Chức vụ </w:t>
            </w:r>
          </w:p>
        </w:tc>
        <w:tc>
          <w:tcPr>
            <w:tcW w:w="2069" w:type="dxa"/>
            <w:tcBorders>
              <w:top w:val="single" w:sz="4" w:space="0" w:color="auto"/>
              <w:left w:val="single" w:sz="4" w:space="0" w:color="auto"/>
              <w:bottom w:val="single" w:sz="4" w:space="0" w:color="auto"/>
              <w:right w:val="single" w:sz="4" w:space="0" w:color="auto"/>
            </w:tcBorders>
          </w:tcPr>
          <w:p w14:paraId="72B2777F"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tcPr>
          <w:p w14:paraId="439F26A4"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4B9A43CF"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Nhập chức vụ</w:t>
            </w:r>
          </w:p>
        </w:tc>
      </w:tr>
      <w:tr w:rsidR="0000412D" w:rsidRPr="00981060" w14:paraId="5D212745" w14:textId="77777777" w:rsidTr="00374512">
        <w:tc>
          <w:tcPr>
            <w:tcW w:w="2245" w:type="dxa"/>
            <w:tcBorders>
              <w:top w:val="single" w:sz="4" w:space="0" w:color="auto"/>
              <w:left w:val="single" w:sz="4" w:space="0" w:color="auto"/>
              <w:bottom w:val="single" w:sz="4" w:space="0" w:color="auto"/>
              <w:right w:val="single" w:sz="4" w:space="0" w:color="auto"/>
            </w:tcBorders>
          </w:tcPr>
          <w:p w14:paraId="3A6E86A4"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Lương </w:t>
            </w:r>
          </w:p>
        </w:tc>
        <w:tc>
          <w:tcPr>
            <w:tcW w:w="2069" w:type="dxa"/>
            <w:tcBorders>
              <w:top w:val="single" w:sz="4" w:space="0" w:color="auto"/>
              <w:left w:val="single" w:sz="4" w:space="0" w:color="auto"/>
              <w:bottom w:val="single" w:sz="4" w:space="0" w:color="auto"/>
              <w:right w:val="single" w:sz="4" w:space="0" w:color="auto"/>
            </w:tcBorders>
          </w:tcPr>
          <w:p w14:paraId="3D30137A"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tcPr>
          <w:p w14:paraId="7867F740"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47853A7A"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Nhập lương</w:t>
            </w:r>
          </w:p>
        </w:tc>
      </w:tr>
      <w:tr w:rsidR="0000412D" w:rsidRPr="00981060" w14:paraId="2F90670E" w14:textId="77777777" w:rsidTr="00374512">
        <w:tc>
          <w:tcPr>
            <w:tcW w:w="2245" w:type="dxa"/>
            <w:tcBorders>
              <w:top w:val="single" w:sz="4" w:space="0" w:color="auto"/>
              <w:left w:val="single" w:sz="4" w:space="0" w:color="auto"/>
              <w:bottom w:val="single" w:sz="4" w:space="0" w:color="auto"/>
              <w:right w:val="single" w:sz="4" w:space="0" w:color="auto"/>
            </w:tcBorders>
          </w:tcPr>
          <w:p w14:paraId="5BEC70CF"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Thêm </w:t>
            </w:r>
          </w:p>
        </w:tc>
        <w:tc>
          <w:tcPr>
            <w:tcW w:w="2069" w:type="dxa"/>
            <w:tcBorders>
              <w:top w:val="single" w:sz="4" w:space="0" w:color="auto"/>
              <w:left w:val="single" w:sz="4" w:space="0" w:color="auto"/>
              <w:bottom w:val="single" w:sz="4" w:space="0" w:color="auto"/>
              <w:right w:val="single" w:sz="4" w:space="0" w:color="auto"/>
            </w:tcBorders>
          </w:tcPr>
          <w:p w14:paraId="18B0A0E0"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4B186586"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01FBAFB5"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Thêm</w:t>
            </w:r>
          </w:p>
        </w:tc>
      </w:tr>
      <w:tr w:rsidR="0000412D" w:rsidRPr="00981060" w14:paraId="7926BB96" w14:textId="77777777" w:rsidTr="00374512">
        <w:tc>
          <w:tcPr>
            <w:tcW w:w="2245" w:type="dxa"/>
            <w:tcBorders>
              <w:top w:val="single" w:sz="4" w:space="0" w:color="auto"/>
              <w:left w:val="single" w:sz="4" w:space="0" w:color="auto"/>
              <w:bottom w:val="single" w:sz="4" w:space="0" w:color="auto"/>
              <w:right w:val="single" w:sz="4" w:space="0" w:color="auto"/>
            </w:tcBorders>
          </w:tcPr>
          <w:p w14:paraId="51CE55AF"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lastRenderedPageBreak/>
              <w:t xml:space="preserve">Sửa </w:t>
            </w:r>
          </w:p>
        </w:tc>
        <w:tc>
          <w:tcPr>
            <w:tcW w:w="2069" w:type="dxa"/>
            <w:tcBorders>
              <w:top w:val="single" w:sz="4" w:space="0" w:color="auto"/>
              <w:left w:val="single" w:sz="4" w:space="0" w:color="auto"/>
              <w:bottom w:val="single" w:sz="4" w:space="0" w:color="auto"/>
              <w:right w:val="single" w:sz="4" w:space="0" w:color="auto"/>
            </w:tcBorders>
          </w:tcPr>
          <w:p w14:paraId="73BA03FF"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42383D48"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0293BF83"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Sửa</w:t>
            </w:r>
          </w:p>
        </w:tc>
      </w:tr>
      <w:tr w:rsidR="0000412D" w:rsidRPr="00981060" w14:paraId="213F0F57" w14:textId="77777777" w:rsidTr="00374512">
        <w:tc>
          <w:tcPr>
            <w:tcW w:w="2245" w:type="dxa"/>
            <w:tcBorders>
              <w:top w:val="single" w:sz="4" w:space="0" w:color="auto"/>
              <w:left w:val="single" w:sz="4" w:space="0" w:color="auto"/>
              <w:bottom w:val="single" w:sz="4" w:space="0" w:color="auto"/>
              <w:right w:val="single" w:sz="4" w:space="0" w:color="auto"/>
            </w:tcBorders>
          </w:tcPr>
          <w:p w14:paraId="5DF74FC5"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Xóa </w:t>
            </w:r>
          </w:p>
        </w:tc>
        <w:tc>
          <w:tcPr>
            <w:tcW w:w="2069" w:type="dxa"/>
            <w:tcBorders>
              <w:top w:val="single" w:sz="4" w:space="0" w:color="auto"/>
              <w:left w:val="single" w:sz="4" w:space="0" w:color="auto"/>
              <w:bottom w:val="single" w:sz="4" w:space="0" w:color="auto"/>
              <w:right w:val="single" w:sz="4" w:space="0" w:color="auto"/>
            </w:tcBorders>
          </w:tcPr>
          <w:p w14:paraId="73BC2715"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14344DC3"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3597F281"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Xóa</w:t>
            </w:r>
          </w:p>
        </w:tc>
      </w:tr>
      <w:tr w:rsidR="0000412D" w:rsidRPr="00981060" w14:paraId="1F53587E" w14:textId="77777777" w:rsidTr="00374512">
        <w:tc>
          <w:tcPr>
            <w:tcW w:w="2245" w:type="dxa"/>
            <w:tcBorders>
              <w:top w:val="single" w:sz="4" w:space="0" w:color="auto"/>
              <w:left w:val="single" w:sz="4" w:space="0" w:color="auto"/>
              <w:bottom w:val="single" w:sz="4" w:space="0" w:color="auto"/>
              <w:right w:val="single" w:sz="4" w:space="0" w:color="auto"/>
            </w:tcBorders>
          </w:tcPr>
          <w:p w14:paraId="0B3C333B"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Reset </w:t>
            </w:r>
          </w:p>
        </w:tc>
        <w:tc>
          <w:tcPr>
            <w:tcW w:w="2069" w:type="dxa"/>
            <w:tcBorders>
              <w:top w:val="single" w:sz="4" w:space="0" w:color="auto"/>
              <w:left w:val="single" w:sz="4" w:space="0" w:color="auto"/>
              <w:bottom w:val="single" w:sz="4" w:space="0" w:color="auto"/>
              <w:right w:val="single" w:sz="4" w:space="0" w:color="auto"/>
            </w:tcBorders>
          </w:tcPr>
          <w:p w14:paraId="1F8621DF"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77CE2DC4"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3BBEBC87"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Reset</w:t>
            </w:r>
          </w:p>
        </w:tc>
      </w:tr>
      <w:tr w:rsidR="0000412D" w:rsidRPr="00981060" w14:paraId="279158B6" w14:textId="77777777" w:rsidTr="00374512">
        <w:tc>
          <w:tcPr>
            <w:tcW w:w="2245" w:type="dxa"/>
            <w:tcBorders>
              <w:top w:val="single" w:sz="4" w:space="0" w:color="auto"/>
              <w:left w:val="single" w:sz="4" w:space="0" w:color="auto"/>
              <w:bottom w:val="single" w:sz="4" w:space="0" w:color="auto"/>
              <w:right w:val="single" w:sz="4" w:space="0" w:color="auto"/>
            </w:tcBorders>
          </w:tcPr>
          <w:p w14:paraId="5B769E42"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Mã QR </w:t>
            </w:r>
          </w:p>
        </w:tc>
        <w:tc>
          <w:tcPr>
            <w:tcW w:w="2069" w:type="dxa"/>
            <w:tcBorders>
              <w:top w:val="single" w:sz="4" w:space="0" w:color="auto"/>
              <w:left w:val="single" w:sz="4" w:space="0" w:color="auto"/>
              <w:bottom w:val="single" w:sz="4" w:space="0" w:color="auto"/>
              <w:right w:val="single" w:sz="4" w:space="0" w:color="auto"/>
            </w:tcBorders>
          </w:tcPr>
          <w:p w14:paraId="70A22490"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1761994F"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16431BE2"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Hiển thị mã QR</w:t>
            </w:r>
          </w:p>
        </w:tc>
      </w:tr>
      <w:tr w:rsidR="0000412D" w:rsidRPr="00981060" w14:paraId="48887CB7" w14:textId="77777777" w:rsidTr="00374512">
        <w:tc>
          <w:tcPr>
            <w:tcW w:w="2245" w:type="dxa"/>
            <w:tcBorders>
              <w:top w:val="single" w:sz="4" w:space="0" w:color="auto"/>
              <w:left w:val="single" w:sz="4" w:space="0" w:color="auto"/>
              <w:bottom w:val="single" w:sz="4" w:space="0" w:color="auto"/>
              <w:right w:val="single" w:sz="4" w:space="0" w:color="auto"/>
            </w:tcBorders>
          </w:tcPr>
          <w:p w14:paraId="0E050D05"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Quét mã QR </w:t>
            </w:r>
          </w:p>
        </w:tc>
        <w:tc>
          <w:tcPr>
            <w:tcW w:w="2069" w:type="dxa"/>
            <w:tcBorders>
              <w:top w:val="single" w:sz="4" w:space="0" w:color="auto"/>
              <w:left w:val="single" w:sz="4" w:space="0" w:color="auto"/>
              <w:bottom w:val="single" w:sz="4" w:space="0" w:color="auto"/>
              <w:right w:val="single" w:sz="4" w:space="0" w:color="auto"/>
            </w:tcBorders>
          </w:tcPr>
          <w:p w14:paraId="72D1368E"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5F26D933"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70675DDB"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Hiển thị màn hình QR</w:t>
            </w:r>
          </w:p>
        </w:tc>
      </w:tr>
      <w:tr w:rsidR="0000412D" w:rsidRPr="00981060" w14:paraId="2E1750CA" w14:textId="77777777" w:rsidTr="00374512">
        <w:tc>
          <w:tcPr>
            <w:tcW w:w="2245" w:type="dxa"/>
            <w:tcBorders>
              <w:top w:val="single" w:sz="4" w:space="0" w:color="auto"/>
              <w:left w:val="single" w:sz="4" w:space="0" w:color="auto"/>
              <w:bottom w:val="single" w:sz="4" w:space="0" w:color="auto"/>
              <w:right w:val="single" w:sz="4" w:space="0" w:color="auto"/>
            </w:tcBorders>
          </w:tcPr>
          <w:p w14:paraId="37255086"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 xml:space="preserve">Màn hình hiển thị </w:t>
            </w:r>
          </w:p>
        </w:tc>
        <w:tc>
          <w:tcPr>
            <w:tcW w:w="2069" w:type="dxa"/>
            <w:tcBorders>
              <w:top w:val="single" w:sz="4" w:space="0" w:color="auto"/>
              <w:left w:val="single" w:sz="4" w:space="0" w:color="auto"/>
              <w:bottom w:val="single" w:sz="4" w:space="0" w:color="auto"/>
              <w:right w:val="single" w:sz="4" w:space="0" w:color="auto"/>
            </w:tcBorders>
          </w:tcPr>
          <w:p w14:paraId="2D8EE891"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Data grid view</w:t>
            </w:r>
          </w:p>
        </w:tc>
        <w:tc>
          <w:tcPr>
            <w:tcW w:w="1801" w:type="dxa"/>
            <w:tcBorders>
              <w:top w:val="single" w:sz="4" w:space="0" w:color="auto"/>
              <w:left w:val="single" w:sz="4" w:space="0" w:color="auto"/>
              <w:bottom w:val="single" w:sz="4" w:space="0" w:color="auto"/>
              <w:right w:val="single" w:sz="4" w:space="0" w:color="auto"/>
            </w:tcBorders>
          </w:tcPr>
          <w:p w14:paraId="5E7CCBE1"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74A66255" w14:textId="77777777" w:rsidR="0000412D" w:rsidRPr="00981060" w:rsidRDefault="0000412D" w:rsidP="00981060">
            <w:pPr>
              <w:pStyle w:val="ListParagraph"/>
              <w:spacing w:line="360" w:lineRule="auto"/>
              <w:ind w:left="0"/>
              <w:rPr>
                <w:rFonts w:ascii="Times New Roman" w:hAnsi="Times New Roman" w:cs="Times New Roman"/>
                <w:sz w:val="26"/>
                <w:szCs w:val="26"/>
              </w:rPr>
            </w:pPr>
            <w:r w:rsidRPr="00981060">
              <w:rPr>
                <w:rFonts w:ascii="Times New Roman" w:hAnsi="Times New Roman" w:cs="Times New Roman"/>
                <w:sz w:val="26"/>
                <w:szCs w:val="26"/>
              </w:rPr>
              <w:t>Hiển thị danh sách nhân viên</w:t>
            </w:r>
          </w:p>
        </w:tc>
      </w:tr>
    </w:tbl>
    <w:p w14:paraId="5B208EF6" w14:textId="77777777" w:rsidR="00B30D77" w:rsidRDefault="00B30D77" w:rsidP="00B30D77">
      <w:pPr>
        <w:spacing w:line="360" w:lineRule="auto"/>
        <w:rPr>
          <w:rFonts w:ascii="Times New Roman" w:hAnsi="Times New Roman" w:cs="Times New Roman"/>
          <w:sz w:val="26"/>
          <w:szCs w:val="26"/>
        </w:rPr>
      </w:pPr>
    </w:p>
    <w:p w14:paraId="74058E6A" w14:textId="3F0009D8" w:rsidR="0000412D" w:rsidRPr="00B30D77" w:rsidRDefault="0000412D" w:rsidP="00B30D77">
      <w:pPr>
        <w:pStyle w:val="Heading3"/>
        <w:numPr>
          <w:ilvl w:val="1"/>
          <w:numId w:val="35"/>
        </w:numPr>
        <w:spacing w:before="0" w:line="360" w:lineRule="auto"/>
        <w:jc w:val="both"/>
        <w:rPr>
          <w:rFonts w:ascii="Times New Roman" w:hAnsi="Times New Roman" w:cs="Times New Roman"/>
          <w:color w:val="000000" w:themeColor="text1"/>
          <w:sz w:val="26"/>
          <w:szCs w:val="26"/>
        </w:rPr>
      </w:pPr>
      <w:r w:rsidRPr="00B30D77">
        <w:rPr>
          <w:rFonts w:ascii="Times New Roman" w:hAnsi="Times New Roman" w:cs="Times New Roman"/>
          <w:color w:val="000000" w:themeColor="text1"/>
          <w:sz w:val="26"/>
          <w:szCs w:val="26"/>
        </w:rPr>
        <w:t>Màn hình quản lý lịch trực PT</w:t>
      </w:r>
    </w:p>
    <w:p w14:paraId="14356FDF" w14:textId="77777777"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2172D421" wp14:editId="4D40BE12">
            <wp:extent cx="5943600" cy="4029710"/>
            <wp:effectExtent l="0" t="0" r="0" b="8890"/>
            <wp:docPr id="3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2971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245"/>
        <w:gridCol w:w="2069"/>
        <w:gridCol w:w="1801"/>
        <w:gridCol w:w="2515"/>
      </w:tblGrid>
      <w:tr w:rsidR="0000412D" w:rsidRPr="00981060" w14:paraId="40B73DDA" w14:textId="77777777" w:rsidTr="00374512">
        <w:tc>
          <w:tcPr>
            <w:tcW w:w="2245" w:type="dxa"/>
            <w:tcBorders>
              <w:top w:val="single" w:sz="4" w:space="0" w:color="auto"/>
              <w:left w:val="single" w:sz="4" w:space="0" w:color="auto"/>
              <w:bottom w:val="single" w:sz="4" w:space="0" w:color="auto"/>
              <w:right w:val="single" w:sz="4" w:space="0" w:color="auto"/>
            </w:tcBorders>
            <w:hideMark/>
          </w:tcPr>
          <w:p w14:paraId="61117F1F" w14:textId="49E3B501"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Tên</w:t>
            </w:r>
          </w:p>
        </w:tc>
        <w:tc>
          <w:tcPr>
            <w:tcW w:w="2069" w:type="dxa"/>
            <w:tcBorders>
              <w:top w:val="single" w:sz="4" w:space="0" w:color="auto"/>
              <w:left w:val="single" w:sz="4" w:space="0" w:color="auto"/>
              <w:bottom w:val="single" w:sz="4" w:space="0" w:color="auto"/>
              <w:right w:val="single" w:sz="4" w:space="0" w:color="auto"/>
            </w:tcBorders>
            <w:hideMark/>
          </w:tcPr>
          <w:p w14:paraId="7746C28B"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01" w:type="dxa"/>
            <w:tcBorders>
              <w:top w:val="single" w:sz="4" w:space="0" w:color="auto"/>
              <w:left w:val="single" w:sz="4" w:space="0" w:color="auto"/>
              <w:bottom w:val="single" w:sz="4" w:space="0" w:color="auto"/>
              <w:right w:val="single" w:sz="4" w:space="0" w:color="auto"/>
            </w:tcBorders>
            <w:hideMark/>
          </w:tcPr>
          <w:p w14:paraId="70A2391E"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2515" w:type="dxa"/>
            <w:tcBorders>
              <w:top w:val="single" w:sz="4" w:space="0" w:color="auto"/>
              <w:left w:val="single" w:sz="4" w:space="0" w:color="auto"/>
              <w:bottom w:val="single" w:sz="4" w:space="0" w:color="auto"/>
              <w:right w:val="single" w:sz="4" w:space="0" w:color="auto"/>
            </w:tcBorders>
            <w:hideMark/>
          </w:tcPr>
          <w:p w14:paraId="1A762006"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03E2584D" w14:textId="77777777" w:rsidTr="00374512">
        <w:tc>
          <w:tcPr>
            <w:tcW w:w="2245" w:type="dxa"/>
            <w:tcBorders>
              <w:top w:val="single" w:sz="4" w:space="0" w:color="auto"/>
              <w:left w:val="single" w:sz="4" w:space="0" w:color="auto"/>
              <w:bottom w:val="single" w:sz="4" w:space="0" w:color="auto"/>
              <w:right w:val="single" w:sz="4" w:space="0" w:color="auto"/>
            </w:tcBorders>
            <w:hideMark/>
          </w:tcPr>
          <w:p w14:paraId="50CCAC76" w14:textId="3FA3C3C0"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Thêm lịch PT</w:t>
            </w:r>
          </w:p>
        </w:tc>
        <w:tc>
          <w:tcPr>
            <w:tcW w:w="2069" w:type="dxa"/>
            <w:tcBorders>
              <w:top w:val="single" w:sz="4" w:space="0" w:color="auto"/>
              <w:left w:val="single" w:sz="4" w:space="0" w:color="auto"/>
              <w:bottom w:val="single" w:sz="4" w:space="0" w:color="auto"/>
              <w:right w:val="single" w:sz="4" w:space="0" w:color="auto"/>
            </w:tcBorders>
            <w:hideMark/>
          </w:tcPr>
          <w:p w14:paraId="570103A8"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hideMark/>
          </w:tcPr>
          <w:p w14:paraId="5CF6273C"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hideMark/>
          </w:tcPr>
          <w:p w14:paraId="6A4C1584"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Thêm lịch PT</w:t>
            </w:r>
          </w:p>
        </w:tc>
      </w:tr>
      <w:tr w:rsidR="0000412D" w:rsidRPr="00981060" w14:paraId="3A7FE13D" w14:textId="77777777" w:rsidTr="00374512">
        <w:tc>
          <w:tcPr>
            <w:tcW w:w="2245" w:type="dxa"/>
            <w:tcBorders>
              <w:top w:val="single" w:sz="4" w:space="0" w:color="auto"/>
              <w:left w:val="single" w:sz="4" w:space="0" w:color="auto"/>
              <w:bottom w:val="single" w:sz="4" w:space="0" w:color="auto"/>
              <w:right w:val="single" w:sz="4" w:space="0" w:color="auto"/>
            </w:tcBorders>
            <w:hideMark/>
          </w:tcPr>
          <w:p w14:paraId="1D62324E" w14:textId="0899752B"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Xóa lịch PT</w:t>
            </w:r>
          </w:p>
        </w:tc>
        <w:tc>
          <w:tcPr>
            <w:tcW w:w="2069" w:type="dxa"/>
            <w:tcBorders>
              <w:top w:val="single" w:sz="4" w:space="0" w:color="auto"/>
              <w:left w:val="single" w:sz="4" w:space="0" w:color="auto"/>
              <w:bottom w:val="single" w:sz="4" w:space="0" w:color="auto"/>
              <w:right w:val="single" w:sz="4" w:space="0" w:color="auto"/>
            </w:tcBorders>
            <w:hideMark/>
          </w:tcPr>
          <w:p w14:paraId="5B3093E1"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hideMark/>
          </w:tcPr>
          <w:p w14:paraId="71A60BC2" w14:textId="0230B2FD"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hideMark/>
          </w:tcPr>
          <w:p w14:paraId="0A1DF655"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Xóa lịch PT</w:t>
            </w:r>
          </w:p>
        </w:tc>
      </w:tr>
    </w:tbl>
    <w:p w14:paraId="07AC152D" w14:textId="46BBFF9C" w:rsidR="0000412D" w:rsidRPr="00B30D77" w:rsidRDefault="0000412D" w:rsidP="00B30D77">
      <w:pPr>
        <w:pStyle w:val="Heading3"/>
        <w:numPr>
          <w:ilvl w:val="1"/>
          <w:numId w:val="35"/>
        </w:numPr>
        <w:spacing w:before="0" w:line="360" w:lineRule="auto"/>
        <w:ind w:left="360"/>
        <w:rPr>
          <w:rFonts w:ascii="Times New Roman" w:hAnsi="Times New Roman" w:cs="Times New Roman"/>
          <w:color w:val="000000" w:themeColor="text1"/>
          <w:sz w:val="26"/>
          <w:szCs w:val="26"/>
        </w:rPr>
      </w:pPr>
      <w:r w:rsidRPr="00B30D77">
        <w:rPr>
          <w:rFonts w:ascii="Times New Roman" w:hAnsi="Times New Roman" w:cs="Times New Roman"/>
          <w:color w:val="000000" w:themeColor="text1"/>
          <w:sz w:val="26"/>
          <w:szCs w:val="26"/>
        </w:rPr>
        <w:lastRenderedPageBreak/>
        <w:t>Màn hình thêm lịch trực PT</w:t>
      </w:r>
      <w:r w:rsidRPr="00B30D77">
        <w:rPr>
          <w:rFonts w:ascii="Times New Roman" w:hAnsi="Times New Roman" w:cs="Times New Roman"/>
          <w:color w:val="000000" w:themeColor="text1"/>
          <w:sz w:val="26"/>
          <w:szCs w:val="26"/>
        </w:rPr>
        <w:tab/>
      </w:r>
    </w:p>
    <w:p w14:paraId="6FB50110" w14:textId="061F3221"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47C88856" wp14:editId="4B10A9BD">
            <wp:extent cx="2206101" cy="2488758"/>
            <wp:effectExtent l="0" t="0" r="381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0413" cy="2493622"/>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245"/>
        <w:gridCol w:w="2069"/>
        <w:gridCol w:w="1801"/>
        <w:gridCol w:w="2515"/>
      </w:tblGrid>
      <w:tr w:rsidR="0000412D" w:rsidRPr="00981060" w14:paraId="1CDBB5B9" w14:textId="77777777" w:rsidTr="00374512">
        <w:tc>
          <w:tcPr>
            <w:tcW w:w="2245" w:type="dxa"/>
            <w:tcBorders>
              <w:top w:val="single" w:sz="4" w:space="0" w:color="auto"/>
              <w:left w:val="single" w:sz="4" w:space="0" w:color="auto"/>
              <w:bottom w:val="single" w:sz="4" w:space="0" w:color="auto"/>
              <w:right w:val="single" w:sz="4" w:space="0" w:color="auto"/>
            </w:tcBorders>
            <w:hideMark/>
          </w:tcPr>
          <w:p w14:paraId="0DF6B8FA" w14:textId="272D3D0F"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Tên</w:t>
            </w:r>
          </w:p>
        </w:tc>
        <w:tc>
          <w:tcPr>
            <w:tcW w:w="2069" w:type="dxa"/>
            <w:tcBorders>
              <w:top w:val="single" w:sz="4" w:space="0" w:color="auto"/>
              <w:left w:val="single" w:sz="4" w:space="0" w:color="auto"/>
              <w:bottom w:val="single" w:sz="4" w:space="0" w:color="auto"/>
              <w:right w:val="single" w:sz="4" w:space="0" w:color="auto"/>
            </w:tcBorders>
            <w:hideMark/>
          </w:tcPr>
          <w:p w14:paraId="4D231387"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01" w:type="dxa"/>
            <w:tcBorders>
              <w:top w:val="single" w:sz="4" w:space="0" w:color="auto"/>
              <w:left w:val="single" w:sz="4" w:space="0" w:color="auto"/>
              <w:bottom w:val="single" w:sz="4" w:space="0" w:color="auto"/>
              <w:right w:val="single" w:sz="4" w:space="0" w:color="auto"/>
            </w:tcBorders>
            <w:hideMark/>
          </w:tcPr>
          <w:p w14:paraId="55B11189"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2515" w:type="dxa"/>
            <w:tcBorders>
              <w:top w:val="single" w:sz="4" w:space="0" w:color="auto"/>
              <w:left w:val="single" w:sz="4" w:space="0" w:color="auto"/>
              <w:bottom w:val="single" w:sz="4" w:space="0" w:color="auto"/>
              <w:right w:val="single" w:sz="4" w:space="0" w:color="auto"/>
            </w:tcBorders>
            <w:hideMark/>
          </w:tcPr>
          <w:p w14:paraId="04FA9967" w14:textId="77777777" w:rsidR="0000412D" w:rsidRPr="00981060" w:rsidRDefault="0000412D" w:rsidP="00B30D77">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5EE1CBDF" w14:textId="77777777" w:rsidTr="00374512">
        <w:tc>
          <w:tcPr>
            <w:tcW w:w="2245" w:type="dxa"/>
            <w:tcBorders>
              <w:top w:val="single" w:sz="4" w:space="0" w:color="auto"/>
              <w:left w:val="single" w:sz="4" w:space="0" w:color="auto"/>
              <w:bottom w:val="single" w:sz="4" w:space="0" w:color="auto"/>
              <w:right w:val="single" w:sz="4" w:space="0" w:color="auto"/>
            </w:tcBorders>
            <w:hideMark/>
          </w:tcPr>
          <w:p w14:paraId="33D7419D" w14:textId="0D8C39C0"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Tên PT</w:t>
            </w:r>
          </w:p>
        </w:tc>
        <w:tc>
          <w:tcPr>
            <w:tcW w:w="2069" w:type="dxa"/>
            <w:tcBorders>
              <w:top w:val="single" w:sz="4" w:space="0" w:color="auto"/>
              <w:left w:val="single" w:sz="4" w:space="0" w:color="auto"/>
              <w:bottom w:val="single" w:sz="4" w:space="0" w:color="auto"/>
              <w:right w:val="single" w:sz="4" w:space="0" w:color="auto"/>
            </w:tcBorders>
            <w:hideMark/>
          </w:tcPr>
          <w:p w14:paraId="63FD01D8"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Combobox</w:t>
            </w:r>
          </w:p>
        </w:tc>
        <w:tc>
          <w:tcPr>
            <w:tcW w:w="1801" w:type="dxa"/>
            <w:tcBorders>
              <w:top w:val="single" w:sz="4" w:space="0" w:color="auto"/>
              <w:left w:val="single" w:sz="4" w:space="0" w:color="auto"/>
              <w:bottom w:val="single" w:sz="4" w:space="0" w:color="auto"/>
              <w:right w:val="single" w:sz="4" w:space="0" w:color="auto"/>
            </w:tcBorders>
            <w:hideMark/>
          </w:tcPr>
          <w:p w14:paraId="7C3CA530"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hideMark/>
          </w:tcPr>
          <w:p w14:paraId="3D9A2DF4"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PT</w:t>
            </w:r>
          </w:p>
        </w:tc>
      </w:tr>
      <w:tr w:rsidR="0000412D" w:rsidRPr="00981060" w14:paraId="454392DC" w14:textId="77777777" w:rsidTr="00374512">
        <w:tc>
          <w:tcPr>
            <w:tcW w:w="2245" w:type="dxa"/>
            <w:tcBorders>
              <w:top w:val="single" w:sz="4" w:space="0" w:color="auto"/>
              <w:left w:val="single" w:sz="4" w:space="0" w:color="auto"/>
              <w:bottom w:val="single" w:sz="4" w:space="0" w:color="auto"/>
              <w:right w:val="single" w:sz="4" w:space="0" w:color="auto"/>
            </w:tcBorders>
            <w:hideMark/>
          </w:tcPr>
          <w:p w14:paraId="175708E0" w14:textId="5790314C"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Ngày trực</w:t>
            </w:r>
          </w:p>
        </w:tc>
        <w:tc>
          <w:tcPr>
            <w:tcW w:w="2069" w:type="dxa"/>
            <w:tcBorders>
              <w:top w:val="single" w:sz="4" w:space="0" w:color="auto"/>
              <w:left w:val="single" w:sz="4" w:space="0" w:color="auto"/>
              <w:bottom w:val="single" w:sz="4" w:space="0" w:color="auto"/>
              <w:right w:val="single" w:sz="4" w:space="0" w:color="auto"/>
            </w:tcBorders>
            <w:hideMark/>
          </w:tcPr>
          <w:p w14:paraId="00FC2B35"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Combobox</w:t>
            </w:r>
          </w:p>
        </w:tc>
        <w:tc>
          <w:tcPr>
            <w:tcW w:w="1801" w:type="dxa"/>
            <w:tcBorders>
              <w:top w:val="single" w:sz="4" w:space="0" w:color="auto"/>
              <w:left w:val="single" w:sz="4" w:space="0" w:color="auto"/>
              <w:bottom w:val="single" w:sz="4" w:space="0" w:color="auto"/>
              <w:right w:val="single" w:sz="4" w:space="0" w:color="auto"/>
            </w:tcBorders>
            <w:hideMark/>
          </w:tcPr>
          <w:p w14:paraId="65123BB6" w14:textId="51C01370"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hideMark/>
          </w:tcPr>
          <w:p w14:paraId="07899C73"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ngày trực</w:t>
            </w:r>
          </w:p>
        </w:tc>
      </w:tr>
      <w:tr w:rsidR="0000412D" w:rsidRPr="00981060" w14:paraId="7D6726A8" w14:textId="77777777" w:rsidTr="00374512">
        <w:tc>
          <w:tcPr>
            <w:tcW w:w="2245" w:type="dxa"/>
            <w:tcBorders>
              <w:top w:val="single" w:sz="4" w:space="0" w:color="auto"/>
              <w:left w:val="single" w:sz="4" w:space="0" w:color="auto"/>
              <w:bottom w:val="single" w:sz="4" w:space="0" w:color="auto"/>
              <w:right w:val="single" w:sz="4" w:space="0" w:color="auto"/>
            </w:tcBorders>
          </w:tcPr>
          <w:p w14:paraId="4C65ECC5" w14:textId="50B69FEE"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Buổi trực</w:t>
            </w:r>
          </w:p>
        </w:tc>
        <w:tc>
          <w:tcPr>
            <w:tcW w:w="2069" w:type="dxa"/>
            <w:tcBorders>
              <w:top w:val="single" w:sz="4" w:space="0" w:color="auto"/>
              <w:left w:val="single" w:sz="4" w:space="0" w:color="auto"/>
              <w:bottom w:val="single" w:sz="4" w:space="0" w:color="auto"/>
              <w:right w:val="single" w:sz="4" w:space="0" w:color="auto"/>
            </w:tcBorders>
          </w:tcPr>
          <w:p w14:paraId="7D391C27"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Combobox</w:t>
            </w:r>
          </w:p>
        </w:tc>
        <w:tc>
          <w:tcPr>
            <w:tcW w:w="1801" w:type="dxa"/>
            <w:tcBorders>
              <w:top w:val="single" w:sz="4" w:space="0" w:color="auto"/>
              <w:left w:val="single" w:sz="4" w:space="0" w:color="auto"/>
              <w:bottom w:val="single" w:sz="4" w:space="0" w:color="auto"/>
              <w:right w:val="single" w:sz="4" w:space="0" w:color="auto"/>
            </w:tcBorders>
          </w:tcPr>
          <w:p w14:paraId="12F9F52A"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1A3EFC70"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buổi trực</w:t>
            </w:r>
          </w:p>
        </w:tc>
      </w:tr>
      <w:tr w:rsidR="0000412D" w:rsidRPr="00981060" w14:paraId="627074E7" w14:textId="77777777" w:rsidTr="00374512">
        <w:tc>
          <w:tcPr>
            <w:tcW w:w="2245" w:type="dxa"/>
            <w:tcBorders>
              <w:top w:val="single" w:sz="4" w:space="0" w:color="auto"/>
              <w:left w:val="single" w:sz="4" w:space="0" w:color="auto"/>
              <w:bottom w:val="single" w:sz="4" w:space="0" w:color="auto"/>
              <w:right w:val="single" w:sz="4" w:space="0" w:color="auto"/>
            </w:tcBorders>
          </w:tcPr>
          <w:p w14:paraId="7942F04A" w14:textId="09224B0D"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Xác nhận</w:t>
            </w:r>
          </w:p>
        </w:tc>
        <w:tc>
          <w:tcPr>
            <w:tcW w:w="2069" w:type="dxa"/>
            <w:tcBorders>
              <w:top w:val="single" w:sz="4" w:space="0" w:color="auto"/>
              <w:left w:val="single" w:sz="4" w:space="0" w:color="auto"/>
              <w:bottom w:val="single" w:sz="4" w:space="0" w:color="auto"/>
              <w:right w:val="single" w:sz="4" w:space="0" w:color="auto"/>
            </w:tcBorders>
          </w:tcPr>
          <w:p w14:paraId="1809516E"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388596E5"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77FA8FED" w14:textId="77777777" w:rsidR="0000412D" w:rsidRPr="00981060" w:rsidRDefault="0000412D" w:rsidP="00B30D77">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Xác nhận</w:t>
            </w:r>
          </w:p>
        </w:tc>
      </w:tr>
    </w:tbl>
    <w:p w14:paraId="0F419ADC" w14:textId="3A9BCD49" w:rsidR="0000412D" w:rsidRPr="00BF546F" w:rsidRDefault="00BF546F" w:rsidP="00BF546F">
      <w:pPr>
        <w:pStyle w:val="Heading3"/>
        <w:numPr>
          <w:ilvl w:val="1"/>
          <w:numId w:val="35"/>
        </w:numPr>
        <w:spacing w:before="0" w:line="360" w:lineRule="auto"/>
        <w:ind w:left="360"/>
        <w:rPr>
          <w:rFonts w:ascii="Times New Roman" w:hAnsi="Times New Roman" w:cs="Times New Roman"/>
          <w:color w:val="000000" w:themeColor="text1"/>
          <w:sz w:val="26"/>
          <w:szCs w:val="26"/>
        </w:rPr>
      </w:pPr>
      <w:r w:rsidRPr="00BF546F">
        <w:rPr>
          <w:rFonts w:ascii="Times New Roman" w:hAnsi="Times New Roman" w:cs="Times New Roman"/>
          <w:noProof/>
          <w:color w:val="000000" w:themeColor="text1"/>
          <w:sz w:val="26"/>
          <w:szCs w:val="26"/>
        </w:rPr>
        <w:lastRenderedPageBreak/>
        <w:drawing>
          <wp:anchor distT="0" distB="0" distL="114300" distR="114300" simplePos="0" relativeHeight="251678720" behindDoc="0" locked="0" layoutInCell="1" allowOverlap="1" wp14:anchorId="1A001CBA" wp14:editId="04B32E97">
            <wp:simplePos x="0" y="0"/>
            <wp:positionH relativeFrom="column">
              <wp:posOffset>373380</wp:posOffset>
            </wp:positionH>
            <wp:positionV relativeFrom="paragraph">
              <wp:posOffset>276860</wp:posOffset>
            </wp:positionV>
            <wp:extent cx="5577840" cy="3510915"/>
            <wp:effectExtent l="0" t="0" r="3810" b="0"/>
            <wp:wrapTopAndBottom/>
            <wp:docPr id="32" name="Hình ảnh 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bàn&#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5577840" cy="3510915"/>
                    </a:xfrm>
                    <a:prstGeom prst="rect">
                      <a:avLst/>
                    </a:prstGeom>
                  </pic:spPr>
                </pic:pic>
              </a:graphicData>
            </a:graphic>
            <wp14:sizeRelH relativeFrom="page">
              <wp14:pctWidth>0</wp14:pctWidth>
            </wp14:sizeRelH>
            <wp14:sizeRelV relativeFrom="page">
              <wp14:pctHeight>0</wp14:pctHeight>
            </wp14:sizeRelV>
          </wp:anchor>
        </w:drawing>
      </w:r>
      <w:r w:rsidR="0000412D" w:rsidRPr="00BF546F">
        <w:rPr>
          <w:rFonts w:ascii="Times New Roman" w:hAnsi="Times New Roman" w:cs="Times New Roman"/>
          <w:color w:val="000000" w:themeColor="text1"/>
          <w:sz w:val="26"/>
          <w:szCs w:val="26"/>
        </w:rPr>
        <w:t>Màn hình quản lý thiết bị</w:t>
      </w:r>
    </w:p>
    <w:p w14:paraId="62DEB4B3" w14:textId="4E16B8AC" w:rsidR="0000412D" w:rsidRPr="00981060" w:rsidRDefault="0000412D" w:rsidP="00981060">
      <w:pPr>
        <w:spacing w:line="360" w:lineRule="auto"/>
        <w:jc w:val="center"/>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2785"/>
        <w:gridCol w:w="2069"/>
        <w:gridCol w:w="1801"/>
        <w:gridCol w:w="2515"/>
      </w:tblGrid>
      <w:tr w:rsidR="0000412D" w:rsidRPr="00981060" w14:paraId="3699DC57" w14:textId="77777777" w:rsidTr="00981060">
        <w:tc>
          <w:tcPr>
            <w:tcW w:w="2785" w:type="dxa"/>
            <w:tcBorders>
              <w:top w:val="single" w:sz="4" w:space="0" w:color="auto"/>
              <w:left w:val="single" w:sz="4" w:space="0" w:color="auto"/>
              <w:bottom w:val="single" w:sz="4" w:space="0" w:color="auto"/>
              <w:right w:val="single" w:sz="4" w:space="0" w:color="auto"/>
            </w:tcBorders>
            <w:hideMark/>
          </w:tcPr>
          <w:p w14:paraId="14C71B82" w14:textId="00D872E2"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Tên</w:t>
            </w:r>
          </w:p>
        </w:tc>
        <w:tc>
          <w:tcPr>
            <w:tcW w:w="2069" w:type="dxa"/>
            <w:tcBorders>
              <w:top w:val="single" w:sz="4" w:space="0" w:color="auto"/>
              <w:left w:val="single" w:sz="4" w:space="0" w:color="auto"/>
              <w:bottom w:val="single" w:sz="4" w:space="0" w:color="auto"/>
              <w:right w:val="single" w:sz="4" w:space="0" w:color="auto"/>
            </w:tcBorders>
            <w:hideMark/>
          </w:tcPr>
          <w:p w14:paraId="357713F5"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01" w:type="dxa"/>
            <w:tcBorders>
              <w:top w:val="single" w:sz="4" w:space="0" w:color="auto"/>
              <w:left w:val="single" w:sz="4" w:space="0" w:color="auto"/>
              <w:bottom w:val="single" w:sz="4" w:space="0" w:color="auto"/>
              <w:right w:val="single" w:sz="4" w:space="0" w:color="auto"/>
            </w:tcBorders>
            <w:hideMark/>
          </w:tcPr>
          <w:p w14:paraId="34456DA7"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2515" w:type="dxa"/>
            <w:tcBorders>
              <w:top w:val="single" w:sz="4" w:space="0" w:color="auto"/>
              <w:left w:val="single" w:sz="4" w:space="0" w:color="auto"/>
              <w:bottom w:val="single" w:sz="4" w:space="0" w:color="auto"/>
              <w:right w:val="single" w:sz="4" w:space="0" w:color="auto"/>
            </w:tcBorders>
            <w:hideMark/>
          </w:tcPr>
          <w:p w14:paraId="668C7CBA"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374ACC95" w14:textId="77777777" w:rsidTr="00981060">
        <w:tc>
          <w:tcPr>
            <w:tcW w:w="2785" w:type="dxa"/>
            <w:tcBorders>
              <w:top w:val="single" w:sz="4" w:space="0" w:color="auto"/>
              <w:left w:val="single" w:sz="4" w:space="0" w:color="auto"/>
              <w:bottom w:val="single" w:sz="4" w:space="0" w:color="auto"/>
              <w:right w:val="single" w:sz="4" w:space="0" w:color="auto"/>
            </w:tcBorders>
            <w:hideMark/>
          </w:tcPr>
          <w:p w14:paraId="47A6B73E" w14:textId="0ABBF895"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Thêm</w:t>
            </w:r>
          </w:p>
        </w:tc>
        <w:tc>
          <w:tcPr>
            <w:tcW w:w="2069" w:type="dxa"/>
            <w:tcBorders>
              <w:top w:val="single" w:sz="4" w:space="0" w:color="auto"/>
              <w:left w:val="single" w:sz="4" w:space="0" w:color="auto"/>
              <w:bottom w:val="single" w:sz="4" w:space="0" w:color="auto"/>
              <w:right w:val="single" w:sz="4" w:space="0" w:color="auto"/>
            </w:tcBorders>
            <w:hideMark/>
          </w:tcPr>
          <w:p w14:paraId="61D0A3DB"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hideMark/>
          </w:tcPr>
          <w:p w14:paraId="1C2AFCB3"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hideMark/>
          </w:tcPr>
          <w:p w14:paraId="382D2755"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Thêm thiết bị</w:t>
            </w:r>
          </w:p>
        </w:tc>
      </w:tr>
      <w:tr w:rsidR="0000412D" w:rsidRPr="00981060" w14:paraId="58D051C8" w14:textId="77777777" w:rsidTr="00981060">
        <w:tc>
          <w:tcPr>
            <w:tcW w:w="2785" w:type="dxa"/>
            <w:tcBorders>
              <w:top w:val="single" w:sz="4" w:space="0" w:color="auto"/>
              <w:left w:val="single" w:sz="4" w:space="0" w:color="auto"/>
              <w:bottom w:val="single" w:sz="4" w:space="0" w:color="auto"/>
              <w:right w:val="single" w:sz="4" w:space="0" w:color="auto"/>
            </w:tcBorders>
            <w:hideMark/>
          </w:tcPr>
          <w:p w14:paraId="4B974EC3" w14:textId="683C339C"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Tên thiết bị</w:t>
            </w:r>
          </w:p>
        </w:tc>
        <w:tc>
          <w:tcPr>
            <w:tcW w:w="2069" w:type="dxa"/>
            <w:tcBorders>
              <w:top w:val="single" w:sz="4" w:space="0" w:color="auto"/>
              <w:left w:val="single" w:sz="4" w:space="0" w:color="auto"/>
              <w:bottom w:val="single" w:sz="4" w:space="0" w:color="auto"/>
              <w:right w:val="single" w:sz="4" w:space="0" w:color="auto"/>
            </w:tcBorders>
            <w:hideMark/>
          </w:tcPr>
          <w:p w14:paraId="06B5787E"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7ADC3197" w14:textId="6894D7F3"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hideMark/>
          </w:tcPr>
          <w:p w14:paraId="6C677A6B"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tên thiết bị</w:t>
            </w:r>
          </w:p>
        </w:tc>
      </w:tr>
      <w:tr w:rsidR="0000412D" w:rsidRPr="00981060" w14:paraId="4824A891" w14:textId="77777777" w:rsidTr="00981060">
        <w:tc>
          <w:tcPr>
            <w:tcW w:w="2785" w:type="dxa"/>
            <w:tcBorders>
              <w:top w:val="single" w:sz="4" w:space="0" w:color="auto"/>
              <w:left w:val="single" w:sz="4" w:space="0" w:color="auto"/>
              <w:bottom w:val="single" w:sz="4" w:space="0" w:color="auto"/>
              <w:right w:val="single" w:sz="4" w:space="0" w:color="auto"/>
            </w:tcBorders>
          </w:tcPr>
          <w:p w14:paraId="4ADE49AF" w14:textId="312D7991"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Tìm kiếm</w:t>
            </w:r>
          </w:p>
        </w:tc>
        <w:tc>
          <w:tcPr>
            <w:tcW w:w="2069" w:type="dxa"/>
            <w:tcBorders>
              <w:top w:val="single" w:sz="4" w:space="0" w:color="auto"/>
              <w:left w:val="single" w:sz="4" w:space="0" w:color="auto"/>
              <w:bottom w:val="single" w:sz="4" w:space="0" w:color="auto"/>
              <w:right w:val="single" w:sz="4" w:space="0" w:color="auto"/>
            </w:tcBorders>
          </w:tcPr>
          <w:p w14:paraId="4CBDAB38"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235E6BB9"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78574CA7"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Tìm kiếm thiết bị</w:t>
            </w:r>
          </w:p>
        </w:tc>
      </w:tr>
      <w:tr w:rsidR="0000412D" w:rsidRPr="00981060" w14:paraId="667135B6" w14:textId="77777777" w:rsidTr="00981060">
        <w:tc>
          <w:tcPr>
            <w:tcW w:w="2785" w:type="dxa"/>
            <w:tcBorders>
              <w:top w:val="single" w:sz="4" w:space="0" w:color="auto"/>
              <w:left w:val="single" w:sz="4" w:space="0" w:color="auto"/>
              <w:bottom w:val="single" w:sz="4" w:space="0" w:color="auto"/>
              <w:right w:val="single" w:sz="4" w:space="0" w:color="auto"/>
            </w:tcBorders>
          </w:tcPr>
          <w:p w14:paraId="41638CEE" w14:textId="389D85EB"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Màn hình show thiết bị</w:t>
            </w:r>
          </w:p>
        </w:tc>
        <w:tc>
          <w:tcPr>
            <w:tcW w:w="2069" w:type="dxa"/>
            <w:tcBorders>
              <w:top w:val="single" w:sz="4" w:space="0" w:color="auto"/>
              <w:left w:val="single" w:sz="4" w:space="0" w:color="auto"/>
              <w:bottom w:val="single" w:sz="4" w:space="0" w:color="auto"/>
              <w:right w:val="single" w:sz="4" w:space="0" w:color="auto"/>
            </w:tcBorders>
          </w:tcPr>
          <w:p w14:paraId="23226087"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Data grid view</w:t>
            </w:r>
          </w:p>
        </w:tc>
        <w:tc>
          <w:tcPr>
            <w:tcW w:w="1801" w:type="dxa"/>
            <w:tcBorders>
              <w:top w:val="single" w:sz="4" w:space="0" w:color="auto"/>
              <w:left w:val="single" w:sz="4" w:space="0" w:color="auto"/>
              <w:bottom w:val="single" w:sz="4" w:space="0" w:color="auto"/>
              <w:right w:val="single" w:sz="4" w:space="0" w:color="auto"/>
            </w:tcBorders>
          </w:tcPr>
          <w:p w14:paraId="78DDDB41"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515" w:type="dxa"/>
            <w:tcBorders>
              <w:top w:val="single" w:sz="4" w:space="0" w:color="auto"/>
              <w:left w:val="single" w:sz="4" w:space="0" w:color="auto"/>
              <w:bottom w:val="single" w:sz="4" w:space="0" w:color="auto"/>
              <w:right w:val="single" w:sz="4" w:space="0" w:color="auto"/>
            </w:tcBorders>
          </w:tcPr>
          <w:p w14:paraId="72314000"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Hiển thị thiết bị</w:t>
            </w:r>
          </w:p>
        </w:tc>
      </w:tr>
    </w:tbl>
    <w:p w14:paraId="20266EBF" w14:textId="77777777" w:rsidR="0000412D" w:rsidRPr="00981060" w:rsidRDefault="0000412D" w:rsidP="00981060">
      <w:pPr>
        <w:spacing w:line="360" w:lineRule="auto"/>
        <w:rPr>
          <w:rFonts w:ascii="Times New Roman" w:hAnsi="Times New Roman" w:cs="Times New Roman"/>
          <w:sz w:val="26"/>
          <w:szCs w:val="26"/>
        </w:rPr>
      </w:pPr>
      <w:r w:rsidRPr="00981060">
        <w:rPr>
          <w:rFonts w:ascii="Times New Roman" w:hAnsi="Times New Roman" w:cs="Times New Roman"/>
          <w:sz w:val="26"/>
          <w:szCs w:val="26"/>
        </w:rPr>
        <w:br w:type="page"/>
      </w:r>
    </w:p>
    <w:p w14:paraId="7D7350E0" w14:textId="494707B8" w:rsidR="0000412D" w:rsidRPr="00BF546F" w:rsidRDefault="0000412D" w:rsidP="00BF546F">
      <w:pPr>
        <w:pStyle w:val="Heading3"/>
        <w:numPr>
          <w:ilvl w:val="1"/>
          <w:numId w:val="35"/>
        </w:numPr>
        <w:spacing w:before="0" w:line="360" w:lineRule="auto"/>
        <w:jc w:val="both"/>
        <w:rPr>
          <w:rFonts w:ascii="Times New Roman" w:hAnsi="Times New Roman" w:cs="Times New Roman"/>
          <w:sz w:val="26"/>
          <w:szCs w:val="26"/>
        </w:rPr>
      </w:pPr>
      <w:r w:rsidRPr="00BF546F">
        <w:rPr>
          <w:rFonts w:ascii="Times New Roman" w:hAnsi="Times New Roman" w:cs="Times New Roman"/>
          <w:sz w:val="26"/>
          <w:szCs w:val="26"/>
        </w:rPr>
        <w:lastRenderedPageBreak/>
        <w:t>Màn hình quản lý báo cáo doanh thu</w:t>
      </w:r>
    </w:p>
    <w:p w14:paraId="4BF2AA1E" w14:textId="77777777"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0A6AFB51" wp14:editId="4538193C">
            <wp:extent cx="5943600" cy="4034155"/>
            <wp:effectExtent l="0" t="0" r="0" b="4445"/>
            <wp:docPr id="3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34155"/>
                    </a:xfrm>
                    <a:prstGeom prst="rect">
                      <a:avLst/>
                    </a:prstGeom>
                  </pic:spPr>
                </pic:pic>
              </a:graphicData>
            </a:graphic>
          </wp:inline>
        </w:drawing>
      </w:r>
    </w:p>
    <w:tbl>
      <w:tblPr>
        <w:tblStyle w:val="TableGrid"/>
        <w:tblW w:w="9625" w:type="dxa"/>
        <w:tblInd w:w="720" w:type="dxa"/>
        <w:tblLook w:val="04A0" w:firstRow="1" w:lastRow="0" w:firstColumn="1" w:lastColumn="0" w:noHBand="0" w:noVBand="1"/>
      </w:tblPr>
      <w:tblGrid>
        <w:gridCol w:w="2965"/>
        <w:gridCol w:w="2069"/>
        <w:gridCol w:w="1441"/>
        <w:gridCol w:w="3150"/>
      </w:tblGrid>
      <w:tr w:rsidR="0000412D" w:rsidRPr="00981060" w14:paraId="0666DDBA" w14:textId="77777777" w:rsidTr="00981060">
        <w:tc>
          <w:tcPr>
            <w:tcW w:w="2965" w:type="dxa"/>
            <w:tcBorders>
              <w:top w:val="single" w:sz="4" w:space="0" w:color="auto"/>
              <w:left w:val="single" w:sz="4" w:space="0" w:color="auto"/>
              <w:bottom w:val="single" w:sz="4" w:space="0" w:color="auto"/>
              <w:right w:val="single" w:sz="4" w:space="0" w:color="auto"/>
            </w:tcBorders>
            <w:hideMark/>
          </w:tcPr>
          <w:p w14:paraId="37752DC5" w14:textId="48F624A5"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Tên</w:t>
            </w:r>
          </w:p>
        </w:tc>
        <w:tc>
          <w:tcPr>
            <w:tcW w:w="2069" w:type="dxa"/>
            <w:tcBorders>
              <w:top w:val="single" w:sz="4" w:space="0" w:color="auto"/>
              <w:left w:val="single" w:sz="4" w:space="0" w:color="auto"/>
              <w:bottom w:val="single" w:sz="4" w:space="0" w:color="auto"/>
              <w:right w:val="single" w:sz="4" w:space="0" w:color="auto"/>
            </w:tcBorders>
            <w:hideMark/>
          </w:tcPr>
          <w:p w14:paraId="2569B57C"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441" w:type="dxa"/>
            <w:tcBorders>
              <w:top w:val="single" w:sz="4" w:space="0" w:color="auto"/>
              <w:left w:val="single" w:sz="4" w:space="0" w:color="auto"/>
              <w:bottom w:val="single" w:sz="4" w:space="0" w:color="auto"/>
              <w:right w:val="single" w:sz="4" w:space="0" w:color="auto"/>
            </w:tcBorders>
            <w:hideMark/>
          </w:tcPr>
          <w:p w14:paraId="6364247F"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3150" w:type="dxa"/>
            <w:tcBorders>
              <w:top w:val="single" w:sz="4" w:space="0" w:color="auto"/>
              <w:left w:val="single" w:sz="4" w:space="0" w:color="auto"/>
              <w:bottom w:val="single" w:sz="4" w:space="0" w:color="auto"/>
              <w:right w:val="single" w:sz="4" w:space="0" w:color="auto"/>
            </w:tcBorders>
            <w:hideMark/>
          </w:tcPr>
          <w:p w14:paraId="13D8FCCC"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27207BB8" w14:textId="77777777" w:rsidTr="00981060">
        <w:tc>
          <w:tcPr>
            <w:tcW w:w="2965" w:type="dxa"/>
            <w:tcBorders>
              <w:top w:val="single" w:sz="4" w:space="0" w:color="auto"/>
              <w:left w:val="single" w:sz="4" w:space="0" w:color="auto"/>
              <w:bottom w:val="single" w:sz="4" w:space="0" w:color="auto"/>
              <w:right w:val="single" w:sz="4" w:space="0" w:color="auto"/>
            </w:tcBorders>
            <w:hideMark/>
          </w:tcPr>
          <w:p w14:paraId="3354E437" w14:textId="25E8AC5A"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Kiểu thống kê báo cáo</w:t>
            </w:r>
          </w:p>
        </w:tc>
        <w:tc>
          <w:tcPr>
            <w:tcW w:w="2069" w:type="dxa"/>
            <w:tcBorders>
              <w:top w:val="single" w:sz="4" w:space="0" w:color="auto"/>
              <w:left w:val="single" w:sz="4" w:space="0" w:color="auto"/>
              <w:bottom w:val="single" w:sz="4" w:space="0" w:color="auto"/>
              <w:right w:val="single" w:sz="4" w:space="0" w:color="auto"/>
            </w:tcBorders>
            <w:hideMark/>
          </w:tcPr>
          <w:p w14:paraId="5AC3DBEF"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Combobox</w:t>
            </w:r>
          </w:p>
        </w:tc>
        <w:tc>
          <w:tcPr>
            <w:tcW w:w="1441" w:type="dxa"/>
            <w:tcBorders>
              <w:top w:val="single" w:sz="4" w:space="0" w:color="auto"/>
              <w:left w:val="single" w:sz="4" w:space="0" w:color="auto"/>
              <w:bottom w:val="single" w:sz="4" w:space="0" w:color="auto"/>
              <w:right w:val="single" w:sz="4" w:space="0" w:color="auto"/>
            </w:tcBorders>
            <w:hideMark/>
          </w:tcPr>
          <w:p w14:paraId="26D94461"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hideMark/>
          </w:tcPr>
          <w:p w14:paraId="78210DEF"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kiểu thống kê báo cáo</w:t>
            </w:r>
          </w:p>
        </w:tc>
      </w:tr>
      <w:tr w:rsidR="0000412D" w:rsidRPr="00981060" w14:paraId="0F51D63B" w14:textId="77777777" w:rsidTr="00981060">
        <w:tc>
          <w:tcPr>
            <w:tcW w:w="2965" w:type="dxa"/>
            <w:tcBorders>
              <w:top w:val="single" w:sz="4" w:space="0" w:color="auto"/>
              <w:left w:val="single" w:sz="4" w:space="0" w:color="auto"/>
              <w:bottom w:val="single" w:sz="4" w:space="0" w:color="auto"/>
              <w:right w:val="single" w:sz="4" w:space="0" w:color="auto"/>
            </w:tcBorders>
            <w:hideMark/>
          </w:tcPr>
          <w:p w14:paraId="2436F8EB" w14:textId="6A28CD70"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Kiểu dạng biểu đồ</w:t>
            </w:r>
          </w:p>
        </w:tc>
        <w:tc>
          <w:tcPr>
            <w:tcW w:w="2069" w:type="dxa"/>
            <w:tcBorders>
              <w:top w:val="single" w:sz="4" w:space="0" w:color="auto"/>
              <w:left w:val="single" w:sz="4" w:space="0" w:color="auto"/>
              <w:bottom w:val="single" w:sz="4" w:space="0" w:color="auto"/>
              <w:right w:val="single" w:sz="4" w:space="0" w:color="auto"/>
            </w:tcBorders>
            <w:hideMark/>
          </w:tcPr>
          <w:p w14:paraId="6BF81640"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Combobox</w:t>
            </w:r>
          </w:p>
        </w:tc>
        <w:tc>
          <w:tcPr>
            <w:tcW w:w="1441" w:type="dxa"/>
            <w:tcBorders>
              <w:top w:val="single" w:sz="4" w:space="0" w:color="auto"/>
              <w:left w:val="single" w:sz="4" w:space="0" w:color="auto"/>
              <w:bottom w:val="single" w:sz="4" w:space="0" w:color="auto"/>
              <w:right w:val="single" w:sz="4" w:space="0" w:color="auto"/>
            </w:tcBorders>
            <w:hideMark/>
          </w:tcPr>
          <w:p w14:paraId="277A8F03" w14:textId="3A5E2C3C"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hideMark/>
          </w:tcPr>
          <w:p w14:paraId="23CD2003"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kiểu biểu đồ</w:t>
            </w:r>
          </w:p>
        </w:tc>
      </w:tr>
      <w:tr w:rsidR="0000412D" w:rsidRPr="00981060" w14:paraId="7CEDE4B0" w14:textId="77777777" w:rsidTr="00981060">
        <w:tc>
          <w:tcPr>
            <w:tcW w:w="2965" w:type="dxa"/>
            <w:tcBorders>
              <w:top w:val="single" w:sz="4" w:space="0" w:color="auto"/>
              <w:left w:val="single" w:sz="4" w:space="0" w:color="auto"/>
              <w:bottom w:val="single" w:sz="4" w:space="0" w:color="auto"/>
              <w:right w:val="single" w:sz="4" w:space="0" w:color="auto"/>
            </w:tcBorders>
          </w:tcPr>
          <w:p w14:paraId="51943F51" w14:textId="49D3DEE0"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Xác nhận hiển thị biểu đồ</w:t>
            </w:r>
          </w:p>
        </w:tc>
        <w:tc>
          <w:tcPr>
            <w:tcW w:w="2069" w:type="dxa"/>
            <w:tcBorders>
              <w:top w:val="single" w:sz="4" w:space="0" w:color="auto"/>
              <w:left w:val="single" w:sz="4" w:space="0" w:color="auto"/>
              <w:bottom w:val="single" w:sz="4" w:space="0" w:color="auto"/>
              <w:right w:val="single" w:sz="4" w:space="0" w:color="auto"/>
            </w:tcBorders>
          </w:tcPr>
          <w:p w14:paraId="3F4DF4DF"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441" w:type="dxa"/>
            <w:tcBorders>
              <w:top w:val="single" w:sz="4" w:space="0" w:color="auto"/>
              <w:left w:val="single" w:sz="4" w:space="0" w:color="auto"/>
              <w:bottom w:val="single" w:sz="4" w:space="0" w:color="auto"/>
              <w:right w:val="single" w:sz="4" w:space="0" w:color="auto"/>
            </w:tcBorders>
          </w:tcPr>
          <w:p w14:paraId="2CB7DED0"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24EB9633"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Xác nhận hiển thị biểu đồ</w:t>
            </w:r>
          </w:p>
        </w:tc>
      </w:tr>
      <w:tr w:rsidR="0000412D" w:rsidRPr="00981060" w14:paraId="5945A9FF" w14:textId="77777777" w:rsidTr="00981060">
        <w:tc>
          <w:tcPr>
            <w:tcW w:w="2965" w:type="dxa"/>
            <w:tcBorders>
              <w:top w:val="single" w:sz="4" w:space="0" w:color="auto"/>
              <w:left w:val="single" w:sz="4" w:space="0" w:color="auto"/>
              <w:bottom w:val="single" w:sz="4" w:space="0" w:color="auto"/>
              <w:right w:val="single" w:sz="4" w:space="0" w:color="auto"/>
            </w:tcBorders>
          </w:tcPr>
          <w:p w14:paraId="4D6B1CB0" w14:textId="601A127C"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Hiển thị biểu đồ</w:t>
            </w:r>
          </w:p>
        </w:tc>
        <w:tc>
          <w:tcPr>
            <w:tcW w:w="2069" w:type="dxa"/>
            <w:tcBorders>
              <w:top w:val="single" w:sz="4" w:space="0" w:color="auto"/>
              <w:left w:val="single" w:sz="4" w:space="0" w:color="auto"/>
              <w:bottom w:val="single" w:sz="4" w:space="0" w:color="auto"/>
              <w:right w:val="single" w:sz="4" w:space="0" w:color="auto"/>
            </w:tcBorders>
          </w:tcPr>
          <w:p w14:paraId="21386362"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Chart</w:t>
            </w:r>
          </w:p>
        </w:tc>
        <w:tc>
          <w:tcPr>
            <w:tcW w:w="1441" w:type="dxa"/>
            <w:tcBorders>
              <w:top w:val="single" w:sz="4" w:space="0" w:color="auto"/>
              <w:left w:val="single" w:sz="4" w:space="0" w:color="auto"/>
              <w:bottom w:val="single" w:sz="4" w:space="0" w:color="auto"/>
              <w:right w:val="single" w:sz="4" w:space="0" w:color="auto"/>
            </w:tcBorders>
          </w:tcPr>
          <w:p w14:paraId="0B49591B"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150" w:type="dxa"/>
            <w:tcBorders>
              <w:top w:val="single" w:sz="4" w:space="0" w:color="auto"/>
              <w:left w:val="single" w:sz="4" w:space="0" w:color="auto"/>
              <w:bottom w:val="single" w:sz="4" w:space="0" w:color="auto"/>
              <w:right w:val="single" w:sz="4" w:space="0" w:color="auto"/>
            </w:tcBorders>
          </w:tcPr>
          <w:p w14:paraId="17EC249F"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Hiển thị biểu đồ</w:t>
            </w:r>
          </w:p>
        </w:tc>
      </w:tr>
    </w:tbl>
    <w:p w14:paraId="60978B5A" w14:textId="77777777" w:rsidR="0000412D" w:rsidRPr="00981060" w:rsidRDefault="0000412D" w:rsidP="00981060">
      <w:pPr>
        <w:spacing w:line="360" w:lineRule="auto"/>
        <w:rPr>
          <w:rFonts w:ascii="Times New Roman" w:hAnsi="Times New Roman" w:cs="Times New Roman"/>
          <w:sz w:val="26"/>
          <w:szCs w:val="26"/>
        </w:rPr>
      </w:pPr>
      <w:r w:rsidRPr="00981060">
        <w:rPr>
          <w:rFonts w:ascii="Times New Roman" w:hAnsi="Times New Roman" w:cs="Times New Roman"/>
          <w:sz w:val="26"/>
          <w:szCs w:val="26"/>
        </w:rPr>
        <w:br w:type="page"/>
      </w:r>
    </w:p>
    <w:p w14:paraId="30C9F53B" w14:textId="2DF0EB8F" w:rsidR="0000412D" w:rsidRPr="00BF546F" w:rsidRDefault="0000412D" w:rsidP="00BF546F">
      <w:pPr>
        <w:pStyle w:val="Heading3"/>
        <w:numPr>
          <w:ilvl w:val="1"/>
          <w:numId w:val="35"/>
        </w:numPr>
        <w:spacing w:before="0" w:line="360" w:lineRule="auto"/>
        <w:ind w:left="360"/>
        <w:rPr>
          <w:rFonts w:ascii="Times New Roman" w:hAnsi="Times New Roman" w:cs="Times New Roman"/>
          <w:color w:val="000000" w:themeColor="text1"/>
          <w:sz w:val="26"/>
          <w:szCs w:val="26"/>
        </w:rPr>
      </w:pPr>
      <w:r w:rsidRPr="00BF546F">
        <w:rPr>
          <w:rFonts w:ascii="Times New Roman" w:hAnsi="Times New Roman" w:cs="Times New Roman"/>
          <w:color w:val="000000" w:themeColor="text1"/>
          <w:sz w:val="26"/>
          <w:szCs w:val="26"/>
        </w:rPr>
        <w:lastRenderedPageBreak/>
        <w:t xml:space="preserve">Màn hình thanh toán </w:t>
      </w:r>
    </w:p>
    <w:p w14:paraId="4ED1A3BC" w14:textId="77777777"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142CDF3A" wp14:editId="187C720A">
            <wp:extent cx="5943600" cy="4025900"/>
            <wp:effectExtent l="0" t="0" r="0" b="0"/>
            <wp:docPr id="3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259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245"/>
        <w:gridCol w:w="2069"/>
        <w:gridCol w:w="1801"/>
        <w:gridCol w:w="2970"/>
      </w:tblGrid>
      <w:tr w:rsidR="0000412D" w:rsidRPr="00981060" w14:paraId="687EB408"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5B835230" w14:textId="2154327B"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Tên</w:t>
            </w:r>
          </w:p>
        </w:tc>
        <w:tc>
          <w:tcPr>
            <w:tcW w:w="2069" w:type="dxa"/>
            <w:tcBorders>
              <w:top w:val="single" w:sz="4" w:space="0" w:color="auto"/>
              <w:left w:val="single" w:sz="4" w:space="0" w:color="auto"/>
              <w:bottom w:val="single" w:sz="4" w:space="0" w:color="auto"/>
              <w:right w:val="single" w:sz="4" w:space="0" w:color="auto"/>
            </w:tcBorders>
            <w:hideMark/>
          </w:tcPr>
          <w:p w14:paraId="57F4F50C"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01" w:type="dxa"/>
            <w:tcBorders>
              <w:top w:val="single" w:sz="4" w:space="0" w:color="auto"/>
              <w:left w:val="single" w:sz="4" w:space="0" w:color="auto"/>
              <w:bottom w:val="single" w:sz="4" w:space="0" w:color="auto"/>
              <w:right w:val="single" w:sz="4" w:space="0" w:color="auto"/>
            </w:tcBorders>
            <w:hideMark/>
          </w:tcPr>
          <w:p w14:paraId="6B699FA1"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2970" w:type="dxa"/>
            <w:tcBorders>
              <w:top w:val="single" w:sz="4" w:space="0" w:color="auto"/>
              <w:left w:val="single" w:sz="4" w:space="0" w:color="auto"/>
              <w:bottom w:val="single" w:sz="4" w:space="0" w:color="auto"/>
              <w:right w:val="single" w:sz="4" w:space="0" w:color="auto"/>
            </w:tcBorders>
            <w:hideMark/>
          </w:tcPr>
          <w:p w14:paraId="4E1DCE43"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33F06B14"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5FCD92FC" w14:textId="36214A49"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ID</w:t>
            </w:r>
          </w:p>
        </w:tc>
        <w:tc>
          <w:tcPr>
            <w:tcW w:w="2069" w:type="dxa"/>
            <w:tcBorders>
              <w:top w:val="single" w:sz="4" w:space="0" w:color="auto"/>
              <w:left w:val="single" w:sz="4" w:space="0" w:color="auto"/>
              <w:bottom w:val="single" w:sz="4" w:space="0" w:color="auto"/>
              <w:right w:val="single" w:sz="4" w:space="0" w:color="auto"/>
            </w:tcBorders>
            <w:hideMark/>
          </w:tcPr>
          <w:p w14:paraId="6C8CC5F4"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6F931DDF"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hideMark/>
          </w:tcPr>
          <w:p w14:paraId="79EDD424"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ID</w:t>
            </w:r>
          </w:p>
        </w:tc>
      </w:tr>
      <w:tr w:rsidR="0000412D" w:rsidRPr="00981060" w14:paraId="276569C9"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2948BDCD" w14:textId="362BB5CD"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Họ tên</w:t>
            </w:r>
          </w:p>
        </w:tc>
        <w:tc>
          <w:tcPr>
            <w:tcW w:w="2069" w:type="dxa"/>
            <w:tcBorders>
              <w:top w:val="single" w:sz="4" w:space="0" w:color="auto"/>
              <w:left w:val="single" w:sz="4" w:space="0" w:color="auto"/>
              <w:bottom w:val="single" w:sz="4" w:space="0" w:color="auto"/>
              <w:right w:val="single" w:sz="4" w:space="0" w:color="auto"/>
            </w:tcBorders>
            <w:hideMark/>
          </w:tcPr>
          <w:p w14:paraId="66A62BA6"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0FE578C4" w14:textId="45EA46CC"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hideMark/>
          </w:tcPr>
          <w:p w14:paraId="7156BB89"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họ tên</w:t>
            </w:r>
          </w:p>
        </w:tc>
      </w:tr>
      <w:tr w:rsidR="0000412D" w:rsidRPr="00981060" w14:paraId="0CCA8104"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789816F6" w14:textId="47AAEB55"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Số tiền</w:t>
            </w:r>
          </w:p>
        </w:tc>
        <w:tc>
          <w:tcPr>
            <w:tcW w:w="2069" w:type="dxa"/>
            <w:tcBorders>
              <w:top w:val="single" w:sz="4" w:space="0" w:color="auto"/>
              <w:left w:val="single" w:sz="4" w:space="0" w:color="auto"/>
              <w:bottom w:val="single" w:sz="4" w:space="0" w:color="auto"/>
              <w:right w:val="single" w:sz="4" w:space="0" w:color="auto"/>
            </w:tcBorders>
            <w:hideMark/>
          </w:tcPr>
          <w:p w14:paraId="7DB5DE7D"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45255CD1"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hideMark/>
          </w:tcPr>
          <w:p w14:paraId="45669E0F"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số tiền</w:t>
            </w:r>
          </w:p>
        </w:tc>
      </w:tr>
      <w:tr w:rsidR="0000412D" w:rsidRPr="00981060" w14:paraId="39CA2783" w14:textId="77777777" w:rsidTr="00981060">
        <w:tc>
          <w:tcPr>
            <w:tcW w:w="2245" w:type="dxa"/>
            <w:tcBorders>
              <w:top w:val="single" w:sz="4" w:space="0" w:color="auto"/>
              <w:left w:val="single" w:sz="4" w:space="0" w:color="auto"/>
              <w:bottom w:val="single" w:sz="4" w:space="0" w:color="auto"/>
              <w:right w:val="single" w:sz="4" w:space="0" w:color="auto"/>
            </w:tcBorders>
          </w:tcPr>
          <w:p w14:paraId="4FC42894" w14:textId="0312F2F3"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Số điện thoại</w:t>
            </w:r>
          </w:p>
        </w:tc>
        <w:tc>
          <w:tcPr>
            <w:tcW w:w="2069" w:type="dxa"/>
            <w:tcBorders>
              <w:top w:val="single" w:sz="4" w:space="0" w:color="auto"/>
              <w:left w:val="single" w:sz="4" w:space="0" w:color="auto"/>
              <w:bottom w:val="single" w:sz="4" w:space="0" w:color="auto"/>
              <w:right w:val="single" w:sz="4" w:space="0" w:color="auto"/>
            </w:tcBorders>
          </w:tcPr>
          <w:p w14:paraId="3355A376"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tcPr>
          <w:p w14:paraId="776CBCB5"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tcPr>
          <w:p w14:paraId="2190599A"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số điện thoại</w:t>
            </w:r>
          </w:p>
        </w:tc>
      </w:tr>
      <w:tr w:rsidR="0000412D" w:rsidRPr="00981060" w14:paraId="62DE4324" w14:textId="77777777" w:rsidTr="00981060">
        <w:tc>
          <w:tcPr>
            <w:tcW w:w="2245" w:type="dxa"/>
            <w:tcBorders>
              <w:top w:val="single" w:sz="4" w:space="0" w:color="auto"/>
              <w:left w:val="single" w:sz="4" w:space="0" w:color="auto"/>
              <w:bottom w:val="single" w:sz="4" w:space="0" w:color="auto"/>
              <w:right w:val="single" w:sz="4" w:space="0" w:color="auto"/>
            </w:tcBorders>
          </w:tcPr>
          <w:p w14:paraId="1B5A99C5" w14:textId="08FF0A4E"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Ngày giao dịch</w:t>
            </w:r>
          </w:p>
        </w:tc>
        <w:tc>
          <w:tcPr>
            <w:tcW w:w="2069" w:type="dxa"/>
            <w:tcBorders>
              <w:top w:val="single" w:sz="4" w:space="0" w:color="auto"/>
              <w:left w:val="single" w:sz="4" w:space="0" w:color="auto"/>
              <w:bottom w:val="single" w:sz="4" w:space="0" w:color="auto"/>
              <w:right w:val="single" w:sz="4" w:space="0" w:color="auto"/>
            </w:tcBorders>
          </w:tcPr>
          <w:p w14:paraId="7DC9D17C"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Datetime picker</w:t>
            </w:r>
          </w:p>
        </w:tc>
        <w:tc>
          <w:tcPr>
            <w:tcW w:w="1801" w:type="dxa"/>
            <w:tcBorders>
              <w:top w:val="single" w:sz="4" w:space="0" w:color="auto"/>
              <w:left w:val="single" w:sz="4" w:space="0" w:color="auto"/>
              <w:bottom w:val="single" w:sz="4" w:space="0" w:color="auto"/>
              <w:right w:val="single" w:sz="4" w:space="0" w:color="auto"/>
            </w:tcBorders>
          </w:tcPr>
          <w:p w14:paraId="427687B8"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tcPr>
          <w:p w14:paraId="5841797B"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ngày giao dịch</w:t>
            </w:r>
          </w:p>
        </w:tc>
      </w:tr>
      <w:tr w:rsidR="0000412D" w:rsidRPr="00981060" w14:paraId="2752EC0B" w14:textId="77777777" w:rsidTr="00981060">
        <w:tc>
          <w:tcPr>
            <w:tcW w:w="2245" w:type="dxa"/>
            <w:tcBorders>
              <w:top w:val="single" w:sz="4" w:space="0" w:color="auto"/>
              <w:left w:val="single" w:sz="4" w:space="0" w:color="auto"/>
              <w:bottom w:val="single" w:sz="4" w:space="0" w:color="auto"/>
              <w:right w:val="single" w:sz="4" w:space="0" w:color="auto"/>
            </w:tcBorders>
          </w:tcPr>
          <w:p w14:paraId="03C2A5A8" w14:textId="3B3B0464"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Gói tập hiện tại</w:t>
            </w:r>
          </w:p>
        </w:tc>
        <w:tc>
          <w:tcPr>
            <w:tcW w:w="2069" w:type="dxa"/>
            <w:tcBorders>
              <w:top w:val="single" w:sz="4" w:space="0" w:color="auto"/>
              <w:left w:val="single" w:sz="4" w:space="0" w:color="auto"/>
              <w:bottom w:val="single" w:sz="4" w:space="0" w:color="auto"/>
              <w:right w:val="single" w:sz="4" w:space="0" w:color="auto"/>
            </w:tcBorders>
          </w:tcPr>
          <w:p w14:paraId="5D59CEE2"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Combobox</w:t>
            </w:r>
          </w:p>
        </w:tc>
        <w:tc>
          <w:tcPr>
            <w:tcW w:w="1801" w:type="dxa"/>
            <w:tcBorders>
              <w:top w:val="single" w:sz="4" w:space="0" w:color="auto"/>
              <w:left w:val="single" w:sz="4" w:space="0" w:color="auto"/>
              <w:bottom w:val="single" w:sz="4" w:space="0" w:color="auto"/>
              <w:right w:val="single" w:sz="4" w:space="0" w:color="auto"/>
            </w:tcBorders>
          </w:tcPr>
          <w:p w14:paraId="59629E6C"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tcPr>
          <w:p w14:paraId="37648BC6"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gói tập</w:t>
            </w:r>
          </w:p>
        </w:tc>
      </w:tr>
      <w:tr w:rsidR="0000412D" w:rsidRPr="00981060" w14:paraId="2BCBCC42" w14:textId="77777777" w:rsidTr="00981060">
        <w:tc>
          <w:tcPr>
            <w:tcW w:w="2245" w:type="dxa"/>
            <w:tcBorders>
              <w:top w:val="single" w:sz="4" w:space="0" w:color="auto"/>
              <w:left w:val="single" w:sz="4" w:space="0" w:color="auto"/>
              <w:bottom w:val="single" w:sz="4" w:space="0" w:color="auto"/>
              <w:right w:val="single" w:sz="4" w:space="0" w:color="auto"/>
            </w:tcBorders>
          </w:tcPr>
          <w:p w14:paraId="333635EB" w14:textId="622447AF"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Đóng tiền</w:t>
            </w:r>
          </w:p>
        </w:tc>
        <w:tc>
          <w:tcPr>
            <w:tcW w:w="2069" w:type="dxa"/>
            <w:tcBorders>
              <w:top w:val="single" w:sz="4" w:space="0" w:color="auto"/>
              <w:left w:val="single" w:sz="4" w:space="0" w:color="auto"/>
              <w:bottom w:val="single" w:sz="4" w:space="0" w:color="auto"/>
              <w:right w:val="single" w:sz="4" w:space="0" w:color="auto"/>
            </w:tcBorders>
          </w:tcPr>
          <w:p w14:paraId="41BF3CA2"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6085D889"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tcPr>
          <w:p w14:paraId="09D0D6C4"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Đóng tiền</w:t>
            </w:r>
          </w:p>
        </w:tc>
      </w:tr>
      <w:tr w:rsidR="0000412D" w:rsidRPr="00981060" w14:paraId="6AFE829C" w14:textId="77777777" w:rsidTr="00981060">
        <w:tc>
          <w:tcPr>
            <w:tcW w:w="2245" w:type="dxa"/>
            <w:tcBorders>
              <w:top w:val="single" w:sz="4" w:space="0" w:color="auto"/>
              <w:left w:val="single" w:sz="4" w:space="0" w:color="auto"/>
              <w:bottom w:val="single" w:sz="4" w:space="0" w:color="auto"/>
              <w:right w:val="single" w:sz="4" w:space="0" w:color="auto"/>
            </w:tcBorders>
          </w:tcPr>
          <w:p w14:paraId="4467DC83" w14:textId="24DEED8D"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Thay đổi gói tập</w:t>
            </w:r>
          </w:p>
        </w:tc>
        <w:tc>
          <w:tcPr>
            <w:tcW w:w="2069" w:type="dxa"/>
            <w:tcBorders>
              <w:top w:val="single" w:sz="4" w:space="0" w:color="auto"/>
              <w:left w:val="single" w:sz="4" w:space="0" w:color="auto"/>
              <w:bottom w:val="single" w:sz="4" w:space="0" w:color="auto"/>
              <w:right w:val="single" w:sz="4" w:space="0" w:color="auto"/>
            </w:tcBorders>
          </w:tcPr>
          <w:p w14:paraId="5F8373F1"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5103C309"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tcPr>
          <w:p w14:paraId="185E0BFC"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Để thay đổi gói tập</w:t>
            </w:r>
          </w:p>
        </w:tc>
      </w:tr>
    </w:tbl>
    <w:p w14:paraId="40E58020" w14:textId="77777777" w:rsidR="0000412D" w:rsidRPr="00981060" w:rsidRDefault="0000412D" w:rsidP="00981060">
      <w:pPr>
        <w:spacing w:line="360" w:lineRule="auto"/>
        <w:rPr>
          <w:rFonts w:ascii="Times New Roman" w:hAnsi="Times New Roman" w:cs="Times New Roman"/>
          <w:sz w:val="26"/>
          <w:szCs w:val="26"/>
        </w:rPr>
      </w:pPr>
      <w:r w:rsidRPr="00981060">
        <w:rPr>
          <w:rFonts w:ascii="Times New Roman" w:hAnsi="Times New Roman" w:cs="Times New Roman"/>
          <w:sz w:val="26"/>
          <w:szCs w:val="26"/>
        </w:rPr>
        <w:br w:type="page"/>
      </w:r>
    </w:p>
    <w:p w14:paraId="3F71235E" w14:textId="10399492" w:rsidR="0000412D" w:rsidRPr="00BF546F" w:rsidRDefault="0000412D" w:rsidP="00BF546F">
      <w:pPr>
        <w:pStyle w:val="Heading3"/>
        <w:numPr>
          <w:ilvl w:val="1"/>
          <w:numId w:val="35"/>
        </w:numPr>
        <w:spacing w:before="0" w:line="360" w:lineRule="auto"/>
        <w:ind w:left="360"/>
        <w:rPr>
          <w:rFonts w:ascii="Times New Roman" w:hAnsi="Times New Roman" w:cs="Times New Roman"/>
          <w:color w:val="000000" w:themeColor="text1"/>
          <w:sz w:val="26"/>
          <w:szCs w:val="26"/>
        </w:rPr>
      </w:pPr>
      <w:r w:rsidRPr="00BF546F">
        <w:rPr>
          <w:rFonts w:ascii="Times New Roman" w:hAnsi="Times New Roman" w:cs="Times New Roman"/>
          <w:color w:val="000000" w:themeColor="text1"/>
          <w:sz w:val="26"/>
          <w:szCs w:val="26"/>
        </w:rPr>
        <w:lastRenderedPageBreak/>
        <w:t>Màn hình quét mã vạch</w:t>
      </w:r>
    </w:p>
    <w:p w14:paraId="72669B85" w14:textId="77777777"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792FA56C" wp14:editId="33EA1E7D">
            <wp:extent cx="5943600" cy="4025900"/>
            <wp:effectExtent l="0" t="0" r="0" b="0"/>
            <wp:docPr id="35"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259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244"/>
        <w:gridCol w:w="2068"/>
        <w:gridCol w:w="1800"/>
        <w:gridCol w:w="3238"/>
      </w:tblGrid>
      <w:tr w:rsidR="0000412D" w:rsidRPr="00981060" w14:paraId="242AACBF"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65693D5E" w14:textId="020C0CEE"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Tên</w:t>
            </w:r>
          </w:p>
        </w:tc>
        <w:tc>
          <w:tcPr>
            <w:tcW w:w="2069" w:type="dxa"/>
            <w:tcBorders>
              <w:top w:val="single" w:sz="4" w:space="0" w:color="auto"/>
              <w:left w:val="single" w:sz="4" w:space="0" w:color="auto"/>
              <w:bottom w:val="single" w:sz="4" w:space="0" w:color="auto"/>
              <w:right w:val="single" w:sz="4" w:space="0" w:color="auto"/>
            </w:tcBorders>
            <w:hideMark/>
          </w:tcPr>
          <w:p w14:paraId="11642953"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01" w:type="dxa"/>
            <w:tcBorders>
              <w:top w:val="single" w:sz="4" w:space="0" w:color="auto"/>
              <w:left w:val="single" w:sz="4" w:space="0" w:color="auto"/>
              <w:bottom w:val="single" w:sz="4" w:space="0" w:color="auto"/>
              <w:right w:val="single" w:sz="4" w:space="0" w:color="auto"/>
            </w:tcBorders>
            <w:hideMark/>
          </w:tcPr>
          <w:p w14:paraId="4A921763"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3240" w:type="dxa"/>
            <w:tcBorders>
              <w:top w:val="single" w:sz="4" w:space="0" w:color="auto"/>
              <w:left w:val="single" w:sz="4" w:space="0" w:color="auto"/>
              <w:bottom w:val="single" w:sz="4" w:space="0" w:color="auto"/>
              <w:right w:val="single" w:sz="4" w:space="0" w:color="auto"/>
            </w:tcBorders>
            <w:hideMark/>
          </w:tcPr>
          <w:p w14:paraId="619820AE"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6524A376"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1431E6B1" w14:textId="2358B166"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ID</w:t>
            </w:r>
          </w:p>
        </w:tc>
        <w:tc>
          <w:tcPr>
            <w:tcW w:w="2069" w:type="dxa"/>
            <w:tcBorders>
              <w:top w:val="single" w:sz="4" w:space="0" w:color="auto"/>
              <w:left w:val="single" w:sz="4" w:space="0" w:color="auto"/>
              <w:bottom w:val="single" w:sz="4" w:space="0" w:color="auto"/>
              <w:right w:val="single" w:sz="4" w:space="0" w:color="auto"/>
            </w:tcBorders>
            <w:hideMark/>
          </w:tcPr>
          <w:p w14:paraId="596BDCD5"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1A03AAA0"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240" w:type="dxa"/>
            <w:tcBorders>
              <w:top w:val="single" w:sz="4" w:space="0" w:color="auto"/>
              <w:left w:val="single" w:sz="4" w:space="0" w:color="auto"/>
              <w:bottom w:val="single" w:sz="4" w:space="0" w:color="auto"/>
              <w:right w:val="single" w:sz="4" w:space="0" w:color="auto"/>
            </w:tcBorders>
            <w:hideMark/>
          </w:tcPr>
          <w:p w14:paraId="19B58E66"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ID</w:t>
            </w:r>
          </w:p>
        </w:tc>
      </w:tr>
      <w:tr w:rsidR="0000412D" w:rsidRPr="00981060" w14:paraId="668A8DD7"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499FDFDA" w14:textId="1C9A4C9B"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Họ tên</w:t>
            </w:r>
          </w:p>
        </w:tc>
        <w:tc>
          <w:tcPr>
            <w:tcW w:w="2069" w:type="dxa"/>
            <w:tcBorders>
              <w:top w:val="single" w:sz="4" w:space="0" w:color="auto"/>
              <w:left w:val="single" w:sz="4" w:space="0" w:color="auto"/>
              <w:bottom w:val="single" w:sz="4" w:space="0" w:color="auto"/>
              <w:right w:val="single" w:sz="4" w:space="0" w:color="auto"/>
            </w:tcBorders>
            <w:hideMark/>
          </w:tcPr>
          <w:p w14:paraId="155B7CF3"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71D52614" w14:textId="6679A9C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240" w:type="dxa"/>
            <w:tcBorders>
              <w:top w:val="single" w:sz="4" w:space="0" w:color="auto"/>
              <w:left w:val="single" w:sz="4" w:space="0" w:color="auto"/>
              <w:bottom w:val="single" w:sz="4" w:space="0" w:color="auto"/>
              <w:right w:val="single" w:sz="4" w:space="0" w:color="auto"/>
            </w:tcBorders>
            <w:hideMark/>
          </w:tcPr>
          <w:p w14:paraId="1922C920"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họ tên</w:t>
            </w:r>
          </w:p>
        </w:tc>
      </w:tr>
      <w:tr w:rsidR="0000412D" w:rsidRPr="00981060" w14:paraId="1A7BBCCE" w14:textId="77777777" w:rsidTr="00981060">
        <w:tc>
          <w:tcPr>
            <w:tcW w:w="2245" w:type="dxa"/>
            <w:tcBorders>
              <w:top w:val="single" w:sz="4" w:space="0" w:color="auto"/>
              <w:left w:val="single" w:sz="4" w:space="0" w:color="auto"/>
              <w:bottom w:val="single" w:sz="4" w:space="0" w:color="auto"/>
              <w:right w:val="single" w:sz="4" w:space="0" w:color="auto"/>
            </w:tcBorders>
          </w:tcPr>
          <w:p w14:paraId="6C705A4D" w14:textId="64731E78"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Thời gian quét</w:t>
            </w:r>
          </w:p>
        </w:tc>
        <w:tc>
          <w:tcPr>
            <w:tcW w:w="2069" w:type="dxa"/>
            <w:tcBorders>
              <w:top w:val="single" w:sz="4" w:space="0" w:color="auto"/>
              <w:left w:val="single" w:sz="4" w:space="0" w:color="auto"/>
              <w:bottom w:val="single" w:sz="4" w:space="0" w:color="auto"/>
              <w:right w:val="single" w:sz="4" w:space="0" w:color="auto"/>
            </w:tcBorders>
          </w:tcPr>
          <w:p w14:paraId="2D453D13"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Datetime picker</w:t>
            </w:r>
          </w:p>
        </w:tc>
        <w:tc>
          <w:tcPr>
            <w:tcW w:w="1801" w:type="dxa"/>
            <w:tcBorders>
              <w:top w:val="single" w:sz="4" w:space="0" w:color="auto"/>
              <w:left w:val="single" w:sz="4" w:space="0" w:color="auto"/>
              <w:bottom w:val="single" w:sz="4" w:space="0" w:color="auto"/>
              <w:right w:val="single" w:sz="4" w:space="0" w:color="auto"/>
            </w:tcBorders>
          </w:tcPr>
          <w:p w14:paraId="5444DA8B"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240" w:type="dxa"/>
            <w:tcBorders>
              <w:top w:val="single" w:sz="4" w:space="0" w:color="auto"/>
              <w:left w:val="single" w:sz="4" w:space="0" w:color="auto"/>
              <w:bottom w:val="single" w:sz="4" w:space="0" w:color="auto"/>
              <w:right w:val="single" w:sz="4" w:space="0" w:color="auto"/>
            </w:tcBorders>
          </w:tcPr>
          <w:p w14:paraId="7080DBC3"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thời gian quét</w:t>
            </w:r>
          </w:p>
        </w:tc>
      </w:tr>
      <w:tr w:rsidR="0000412D" w:rsidRPr="00981060" w14:paraId="260BDEBE" w14:textId="77777777" w:rsidTr="00981060">
        <w:tc>
          <w:tcPr>
            <w:tcW w:w="2245" w:type="dxa"/>
            <w:tcBorders>
              <w:top w:val="single" w:sz="4" w:space="0" w:color="auto"/>
              <w:left w:val="single" w:sz="4" w:space="0" w:color="auto"/>
              <w:bottom w:val="single" w:sz="4" w:space="0" w:color="auto"/>
              <w:right w:val="single" w:sz="4" w:space="0" w:color="auto"/>
            </w:tcBorders>
            <w:hideMark/>
          </w:tcPr>
          <w:p w14:paraId="1806F325" w14:textId="2F64C001"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Địa chỉ thiết bị</w:t>
            </w:r>
          </w:p>
        </w:tc>
        <w:tc>
          <w:tcPr>
            <w:tcW w:w="2069" w:type="dxa"/>
            <w:tcBorders>
              <w:top w:val="single" w:sz="4" w:space="0" w:color="auto"/>
              <w:left w:val="single" w:sz="4" w:space="0" w:color="auto"/>
              <w:bottom w:val="single" w:sz="4" w:space="0" w:color="auto"/>
              <w:right w:val="single" w:sz="4" w:space="0" w:color="auto"/>
            </w:tcBorders>
            <w:hideMark/>
          </w:tcPr>
          <w:p w14:paraId="5DAA90C8"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01" w:type="dxa"/>
            <w:tcBorders>
              <w:top w:val="single" w:sz="4" w:space="0" w:color="auto"/>
              <w:left w:val="single" w:sz="4" w:space="0" w:color="auto"/>
              <w:bottom w:val="single" w:sz="4" w:space="0" w:color="auto"/>
              <w:right w:val="single" w:sz="4" w:space="0" w:color="auto"/>
            </w:tcBorders>
            <w:hideMark/>
          </w:tcPr>
          <w:p w14:paraId="7381274A"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240" w:type="dxa"/>
            <w:tcBorders>
              <w:top w:val="single" w:sz="4" w:space="0" w:color="auto"/>
              <w:left w:val="single" w:sz="4" w:space="0" w:color="auto"/>
              <w:bottom w:val="single" w:sz="4" w:space="0" w:color="auto"/>
              <w:right w:val="single" w:sz="4" w:space="0" w:color="auto"/>
            </w:tcBorders>
            <w:hideMark/>
          </w:tcPr>
          <w:p w14:paraId="3CCD2B88"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địa chỉ thiết bị</w:t>
            </w:r>
          </w:p>
        </w:tc>
      </w:tr>
      <w:tr w:rsidR="0000412D" w:rsidRPr="00981060" w14:paraId="1864F3CB" w14:textId="77777777" w:rsidTr="00981060">
        <w:tc>
          <w:tcPr>
            <w:tcW w:w="2245" w:type="dxa"/>
            <w:tcBorders>
              <w:top w:val="single" w:sz="4" w:space="0" w:color="auto"/>
              <w:left w:val="single" w:sz="4" w:space="0" w:color="auto"/>
              <w:bottom w:val="single" w:sz="4" w:space="0" w:color="auto"/>
              <w:right w:val="single" w:sz="4" w:space="0" w:color="auto"/>
            </w:tcBorders>
          </w:tcPr>
          <w:p w14:paraId="306CECCD" w14:textId="4726BB1B"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Số điện thoại</w:t>
            </w:r>
          </w:p>
        </w:tc>
        <w:tc>
          <w:tcPr>
            <w:tcW w:w="2069" w:type="dxa"/>
            <w:tcBorders>
              <w:top w:val="single" w:sz="4" w:space="0" w:color="auto"/>
              <w:left w:val="single" w:sz="4" w:space="0" w:color="auto"/>
              <w:bottom w:val="single" w:sz="4" w:space="0" w:color="auto"/>
              <w:right w:val="single" w:sz="4" w:space="0" w:color="auto"/>
            </w:tcBorders>
          </w:tcPr>
          <w:p w14:paraId="5DC53CC7"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01" w:type="dxa"/>
            <w:tcBorders>
              <w:top w:val="single" w:sz="4" w:space="0" w:color="auto"/>
              <w:left w:val="single" w:sz="4" w:space="0" w:color="auto"/>
              <w:bottom w:val="single" w:sz="4" w:space="0" w:color="auto"/>
              <w:right w:val="single" w:sz="4" w:space="0" w:color="auto"/>
            </w:tcBorders>
          </w:tcPr>
          <w:p w14:paraId="72B982FE"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240" w:type="dxa"/>
            <w:tcBorders>
              <w:top w:val="single" w:sz="4" w:space="0" w:color="auto"/>
              <w:left w:val="single" w:sz="4" w:space="0" w:color="auto"/>
              <w:bottom w:val="single" w:sz="4" w:space="0" w:color="auto"/>
              <w:right w:val="single" w:sz="4" w:space="0" w:color="auto"/>
            </w:tcBorders>
          </w:tcPr>
          <w:p w14:paraId="51E34F45"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Kết nối tới thiết bị</w:t>
            </w:r>
          </w:p>
        </w:tc>
      </w:tr>
      <w:tr w:rsidR="0000412D" w:rsidRPr="00981060" w14:paraId="3CC724D8" w14:textId="77777777" w:rsidTr="00981060">
        <w:tc>
          <w:tcPr>
            <w:tcW w:w="2245" w:type="dxa"/>
            <w:tcBorders>
              <w:top w:val="single" w:sz="4" w:space="0" w:color="auto"/>
              <w:left w:val="single" w:sz="4" w:space="0" w:color="auto"/>
              <w:bottom w:val="single" w:sz="4" w:space="0" w:color="auto"/>
              <w:right w:val="single" w:sz="4" w:space="0" w:color="auto"/>
            </w:tcBorders>
          </w:tcPr>
          <w:p w14:paraId="73E97188" w14:textId="33E4E55C"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Màn hình hiển thị</w:t>
            </w:r>
          </w:p>
        </w:tc>
        <w:tc>
          <w:tcPr>
            <w:tcW w:w="2069" w:type="dxa"/>
            <w:tcBorders>
              <w:top w:val="single" w:sz="4" w:space="0" w:color="auto"/>
              <w:left w:val="single" w:sz="4" w:space="0" w:color="auto"/>
              <w:bottom w:val="single" w:sz="4" w:space="0" w:color="auto"/>
              <w:right w:val="single" w:sz="4" w:space="0" w:color="auto"/>
            </w:tcBorders>
          </w:tcPr>
          <w:p w14:paraId="5DB576D9"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Picture box</w:t>
            </w:r>
          </w:p>
        </w:tc>
        <w:tc>
          <w:tcPr>
            <w:tcW w:w="1801" w:type="dxa"/>
            <w:tcBorders>
              <w:top w:val="single" w:sz="4" w:space="0" w:color="auto"/>
              <w:left w:val="single" w:sz="4" w:space="0" w:color="auto"/>
              <w:bottom w:val="single" w:sz="4" w:space="0" w:color="auto"/>
              <w:right w:val="single" w:sz="4" w:space="0" w:color="auto"/>
            </w:tcBorders>
          </w:tcPr>
          <w:p w14:paraId="159D5A32"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3240" w:type="dxa"/>
            <w:tcBorders>
              <w:top w:val="single" w:sz="4" w:space="0" w:color="auto"/>
              <w:left w:val="single" w:sz="4" w:space="0" w:color="auto"/>
              <w:bottom w:val="single" w:sz="4" w:space="0" w:color="auto"/>
              <w:right w:val="single" w:sz="4" w:space="0" w:color="auto"/>
            </w:tcBorders>
          </w:tcPr>
          <w:p w14:paraId="5099F133"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Hiển thị màn hình quét mã</w:t>
            </w:r>
          </w:p>
        </w:tc>
      </w:tr>
    </w:tbl>
    <w:p w14:paraId="3EDD3ADA" w14:textId="77777777" w:rsidR="0000412D" w:rsidRPr="00981060" w:rsidRDefault="0000412D" w:rsidP="00981060">
      <w:pPr>
        <w:spacing w:line="360" w:lineRule="auto"/>
        <w:rPr>
          <w:rFonts w:ascii="Times New Roman" w:hAnsi="Times New Roman" w:cs="Times New Roman"/>
          <w:sz w:val="26"/>
          <w:szCs w:val="26"/>
        </w:rPr>
      </w:pPr>
      <w:r w:rsidRPr="00981060">
        <w:rPr>
          <w:rFonts w:ascii="Times New Roman" w:hAnsi="Times New Roman" w:cs="Times New Roman"/>
          <w:sz w:val="26"/>
          <w:szCs w:val="26"/>
        </w:rPr>
        <w:br w:type="page"/>
      </w:r>
    </w:p>
    <w:p w14:paraId="48278281" w14:textId="0848CB15" w:rsidR="0000412D" w:rsidRPr="00BF546F" w:rsidRDefault="0000412D" w:rsidP="00BF546F">
      <w:pPr>
        <w:pStyle w:val="Heading3"/>
        <w:numPr>
          <w:ilvl w:val="1"/>
          <w:numId w:val="35"/>
        </w:numPr>
        <w:spacing w:before="0" w:line="360" w:lineRule="auto"/>
        <w:ind w:left="360"/>
        <w:rPr>
          <w:rFonts w:ascii="Times New Roman" w:hAnsi="Times New Roman" w:cs="Times New Roman"/>
          <w:color w:val="000000" w:themeColor="text1"/>
          <w:sz w:val="26"/>
          <w:szCs w:val="26"/>
        </w:rPr>
      </w:pPr>
      <w:r w:rsidRPr="00BF546F">
        <w:rPr>
          <w:rFonts w:ascii="Times New Roman" w:hAnsi="Times New Roman" w:cs="Times New Roman"/>
          <w:color w:val="000000" w:themeColor="text1"/>
          <w:sz w:val="26"/>
          <w:szCs w:val="26"/>
        </w:rPr>
        <w:lastRenderedPageBreak/>
        <w:t xml:space="preserve">Màn hình điểm danh </w:t>
      </w:r>
    </w:p>
    <w:p w14:paraId="2EC66961" w14:textId="77777777"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37A07DCC" wp14:editId="2306D387">
            <wp:extent cx="5943600" cy="4021455"/>
            <wp:effectExtent l="0" t="0" r="0" b="0"/>
            <wp:docPr id="12" name="Hình ảnh 1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bàn&#10;&#10;Mô tả được tạo tự động"/>
                    <pic:cNvPicPr/>
                  </pic:nvPicPr>
                  <pic:blipFill>
                    <a:blip r:embed="rId34"/>
                    <a:stretch>
                      <a:fillRect/>
                    </a:stretch>
                  </pic:blipFill>
                  <pic:spPr>
                    <a:xfrm>
                      <a:off x="0" y="0"/>
                      <a:ext cx="5943600" cy="402145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1799"/>
        <w:gridCol w:w="1891"/>
        <w:gridCol w:w="2425"/>
      </w:tblGrid>
      <w:tr w:rsidR="0000412D" w:rsidRPr="00981060" w14:paraId="49DF6DCE" w14:textId="77777777" w:rsidTr="00981060">
        <w:tc>
          <w:tcPr>
            <w:tcW w:w="2965" w:type="dxa"/>
            <w:tcBorders>
              <w:top w:val="single" w:sz="4" w:space="0" w:color="auto"/>
              <w:left w:val="single" w:sz="4" w:space="0" w:color="auto"/>
              <w:bottom w:val="single" w:sz="4" w:space="0" w:color="auto"/>
              <w:right w:val="single" w:sz="4" w:space="0" w:color="auto"/>
            </w:tcBorders>
            <w:hideMark/>
          </w:tcPr>
          <w:p w14:paraId="0CC571E7" w14:textId="47862D25"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Tên</w:t>
            </w:r>
          </w:p>
        </w:tc>
        <w:tc>
          <w:tcPr>
            <w:tcW w:w="1799" w:type="dxa"/>
            <w:tcBorders>
              <w:top w:val="single" w:sz="4" w:space="0" w:color="auto"/>
              <w:left w:val="single" w:sz="4" w:space="0" w:color="auto"/>
              <w:bottom w:val="single" w:sz="4" w:space="0" w:color="auto"/>
              <w:right w:val="single" w:sz="4" w:space="0" w:color="auto"/>
            </w:tcBorders>
            <w:hideMark/>
          </w:tcPr>
          <w:p w14:paraId="0DAF5F39"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91" w:type="dxa"/>
            <w:tcBorders>
              <w:top w:val="single" w:sz="4" w:space="0" w:color="auto"/>
              <w:left w:val="single" w:sz="4" w:space="0" w:color="auto"/>
              <w:bottom w:val="single" w:sz="4" w:space="0" w:color="auto"/>
              <w:right w:val="single" w:sz="4" w:space="0" w:color="auto"/>
            </w:tcBorders>
            <w:hideMark/>
          </w:tcPr>
          <w:p w14:paraId="1BE4B8F1"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2425" w:type="dxa"/>
            <w:tcBorders>
              <w:top w:val="single" w:sz="4" w:space="0" w:color="auto"/>
              <w:left w:val="single" w:sz="4" w:space="0" w:color="auto"/>
              <w:bottom w:val="single" w:sz="4" w:space="0" w:color="auto"/>
              <w:right w:val="single" w:sz="4" w:space="0" w:color="auto"/>
            </w:tcBorders>
            <w:hideMark/>
          </w:tcPr>
          <w:p w14:paraId="3097C7F9"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191539B9" w14:textId="77777777" w:rsidTr="00981060">
        <w:tc>
          <w:tcPr>
            <w:tcW w:w="2965" w:type="dxa"/>
            <w:tcBorders>
              <w:top w:val="single" w:sz="4" w:space="0" w:color="auto"/>
              <w:left w:val="single" w:sz="4" w:space="0" w:color="auto"/>
              <w:bottom w:val="single" w:sz="4" w:space="0" w:color="auto"/>
              <w:right w:val="single" w:sz="4" w:space="0" w:color="auto"/>
            </w:tcBorders>
            <w:hideMark/>
          </w:tcPr>
          <w:p w14:paraId="1B844337" w14:textId="017EBA63"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Thời gian bắt đầu</w:t>
            </w:r>
          </w:p>
        </w:tc>
        <w:tc>
          <w:tcPr>
            <w:tcW w:w="1799" w:type="dxa"/>
            <w:tcBorders>
              <w:top w:val="single" w:sz="4" w:space="0" w:color="auto"/>
              <w:left w:val="single" w:sz="4" w:space="0" w:color="auto"/>
              <w:bottom w:val="single" w:sz="4" w:space="0" w:color="auto"/>
              <w:right w:val="single" w:sz="4" w:space="0" w:color="auto"/>
            </w:tcBorders>
            <w:hideMark/>
          </w:tcPr>
          <w:p w14:paraId="3C13647B"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Datetime picker</w:t>
            </w:r>
          </w:p>
        </w:tc>
        <w:tc>
          <w:tcPr>
            <w:tcW w:w="1891" w:type="dxa"/>
            <w:tcBorders>
              <w:top w:val="single" w:sz="4" w:space="0" w:color="auto"/>
              <w:left w:val="single" w:sz="4" w:space="0" w:color="auto"/>
              <w:bottom w:val="single" w:sz="4" w:space="0" w:color="auto"/>
              <w:right w:val="single" w:sz="4" w:space="0" w:color="auto"/>
            </w:tcBorders>
            <w:hideMark/>
          </w:tcPr>
          <w:p w14:paraId="4F0291CF"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hideMark/>
          </w:tcPr>
          <w:p w14:paraId="30A084D9"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thời gian bắt đầu</w:t>
            </w:r>
          </w:p>
        </w:tc>
      </w:tr>
      <w:tr w:rsidR="0000412D" w:rsidRPr="00981060" w14:paraId="6EB2C664" w14:textId="77777777" w:rsidTr="00981060">
        <w:tc>
          <w:tcPr>
            <w:tcW w:w="2965" w:type="dxa"/>
            <w:tcBorders>
              <w:top w:val="single" w:sz="4" w:space="0" w:color="auto"/>
              <w:left w:val="single" w:sz="4" w:space="0" w:color="auto"/>
              <w:bottom w:val="single" w:sz="4" w:space="0" w:color="auto"/>
              <w:right w:val="single" w:sz="4" w:space="0" w:color="auto"/>
            </w:tcBorders>
            <w:hideMark/>
          </w:tcPr>
          <w:p w14:paraId="5E542D38" w14:textId="75C1288D"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Thời gian kết thúc</w:t>
            </w:r>
          </w:p>
        </w:tc>
        <w:tc>
          <w:tcPr>
            <w:tcW w:w="1799" w:type="dxa"/>
            <w:tcBorders>
              <w:top w:val="single" w:sz="4" w:space="0" w:color="auto"/>
              <w:left w:val="single" w:sz="4" w:space="0" w:color="auto"/>
              <w:bottom w:val="single" w:sz="4" w:space="0" w:color="auto"/>
              <w:right w:val="single" w:sz="4" w:space="0" w:color="auto"/>
            </w:tcBorders>
            <w:hideMark/>
          </w:tcPr>
          <w:p w14:paraId="5E57B454"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Datetime picker</w:t>
            </w:r>
          </w:p>
        </w:tc>
        <w:tc>
          <w:tcPr>
            <w:tcW w:w="1891" w:type="dxa"/>
            <w:tcBorders>
              <w:top w:val="single" w:sz="4" w:space="0" w:color="auto"/>
              <w:left w:val="single" w:sz="4" w:space="0" w:color="auto"/>
              <w:bottom w:val="single" w:sz="4" w:space="0" w:color="auto"/>
              <w:right w:val="single" w:sz="4" w:space="0" w:color="auto"/>
            </w:tcBorders>
            <w:hideMark/>
          </w:tcPr>
          <w:p w14:paraId="65ADE570" w14:textId="0E3D9918"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hideMark/>
          </w:tcPr>
          <w:p w14:paraId="5B47DB3E"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thời gian kết thúc</w:t>
            </w:r>
          </w:p>
        </w:tc>
      </w:tr>
      <w:tr w:rsidR="0000412D" w:rsidRPr="00981060" w14:paraId="7030B056" w14:textId="77777777" w:rsidTr="00981060">
        <w:tc>
          <w:tcPr>
            <w:tcW w:w="2965" w:type="dxa"/>
            <w:tcBorders>
              <w:top w:val="single" w:sz="4" w:space="0" w:color="auto"/>
              <w:left w:val="single" w:sz="4" w:space="0" w:color="auto"/>
              <w:bottom w:val="single" w:sz="4" w:space="0" w:color="auto"/>
              <w:right w:val="single" w:sz="4" w:space="0" w:color="auto"/>
            </w:tcBorders>
            <w:hideMark/>
          </w:tcPr>
          <w:p w14:paraId="5B71E79B" w14:textId="6C26F413"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Tìm kiếm theo thời gian</w:t>
            </w:r>
          </w:p>
        </w:tc>
        <w:tc>
          <w:tcPr>
            <w:tcW w:w="1799" w:type="dxa"/>
            <w:tcBorders>
              <w:top w:val="single" w:sz="4" w:space="0" w:color="auto"/>
              <w:left w:val="single" w:sz="4" w:space="0" w:color="auto"/>
              <w:bottom w:val="single" w:sz="4" w:space="0" w:color="auto"/>
              <w:right w:val="single" w:sz="4" w:space="0" w:color="auto"/>
            </w:tcBorders>
            <w:hideMark/>
          </w:tcPr>
          <w:p w14:paraId="3BCF1A1F"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91" w:type="dxa"/>
            <w:tcBorders>
              <w:top w:val="single" w:sz="4" w:space="0" w:color="auto"/>
              <w:left w:val="single" w:sz="4" w:space="0" w:color="auto"/>
              <w:bottom w:val="single" w:sz="4" w:space="0" w:color="auto"/>
              <w:right w:val="single" w:sz="4" w:space="0" w:color="auto"/>
            </w:tcBorders>
            <w:hideMark/>
          </w:tcPr>
          <w:p w14:paraId="1329F7EC"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hideMark/>
          </w:tcPr>
          <w:p w14:paraId="4C18D859"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Tìm kiếm theo thời gian</w:t>
            </w:r>
          </w:p>
        </w:tc>
      </w:tr>
      <w:tr w:rsidR="0000412D" w:rsidRPr="00981060" w14:paraId="46A6C2BE" w14:textId="77777777" w:rsidTr="00981060">
        <w:tc>
          <w:tcPr>
            <w:tcW w:w="2965" w:type="dxa"/>
            <w:tcBorders>
              <w:top w:val="single" w:sz="4" w:space="0" w:color="auto"/>
              <w:left w:val="single" w:sz="4" w:space="0" w:color="auto"/>
              <w:bottom w:val="single" w:sz="4" w:space="0" w:color="auto"/>
              <w:right w:val="single" w:sz="4" w:space="0" w:color="auto"/>
            </w:tcBorders>
          </w:tcPr>
          <w:p w14:paraId="16E9C390" w14:textId="2D6E6C3F"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Mã nhân viên</w:t>
            </w:r>
          </w:p>
        </w:tc>
        <w:tc>
          <w:tcPr>
            <w:tcW w:w="1799" w:type="dxa"/>
            <w:tcBorders>
              <w:top w:val="single" w:sz="4" w:space="0" w:color="auto"/>
              <w:left w:val="single" w:sz="4" w:space="0" w:color="auto"/>
              <w:bottom w:val="single" w:sz="4" w:space="0" w:color="auto"/>
              <w:right w:val="single" w:sz="4" w:space="0" w:color="auto"/>
            </w:tcBorders>
          </w:tcPr>
          <w:p w14:paraId="21002995"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91" w:type="dxa"/>
            <w:tcBorders>
              <w:top w:val="single" w:sz="4" w:space="0" w:color="auto"/>
              <w:left w:val="single" w:sz="4" w:space="0" w:color="auto"/>
              <w:bottom w:val="single" w:sz="4" w:space="0" w:color="auto"/>
              <w:right w:val="single" w:sz="4" w:space="0" w:color="auto"/>
            </w:tcBorders>
          </w:tcPr>
          <w:p w14:paraId="1E47EA6F"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tcPr>
          <w:p w14:paraId="47F96BBB"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mã nhân viên</w:t>
            </w:r>
          </w:p>
        </w:tc>
      </w:tr>
      <w:tr w:rsidR="0000412D" w:rsidRPr="00981060" w14:paraId="2796B439" w14:textId="77777777" w:rsidTr="00981060">
        <w:tc>
          <w:tcPr>
            <w:tcW w:w="2965" w:type="dxa"/>
            <w:tcBorders>
              <w:top w:val="single" w:sz="4" w:space="0" w:color="auto"/>
              <w:left w:val="single" w:sz="4" w:space="0" w:color="auto"/>
              <w:bottom w:val="single" w:sz="4" w:space="0" w:color="auto"/>
              <w:right w:val="single" w:sz="4" w:space="0" w:color="auto"/>
            </w:tcBorders>
          </w:tcPr>
          <w:p w14:paraId="0689DCC0" w14:textId="003B83BC"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Tìm kiếm theo mã</w:t>
            </w:r>
          </w:p>
        </w:tc>
        <w:tc>
          <w:tcPr>
            <w:tcW w:w="1799" w:type="dxa"/>
            <w:tcBorders>
              <w:top w:val="single" w:sz="4" w:space="0" w:color="auto"/>
              <w:left w:val="single" w:sz="4" w:space="0" w:color="auto"/>
              <w:bottom w:val="single" w:sz="4" w:space="0" w:color="auto"/>
              <w:right w:val="single" w:sz="4" w:space="0" w:color="auto"/>
            </w:tcBorders>
          </w:tcPr>
          <w:p w14:paraId="71E6708A"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91" w:type="dxa"/>
            <w:tcBorders>
              <w:top w:val="single" w:sz="4" w:space="0" w:color="auto"/>
              <w:left w:val="single" w:sz="4" w:space="0" w:color="auto"/>
              <w:bottom w:val="single" w:sz="4" w:space="0" w:color="auto"/>
              <w:right w:val="single" w:sz="4" w:space="0" w:color="auto"/>
            </w:tcBorders>
          </w:tcPr>
          <w:p w14:paraId="30784037"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tcPr>
          <w:p w14:paraId="10444EFB"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Tìm kiếm theo mã</w:t>
            </w:r>
          </w:p>
        </w:tc>
      </w:tr>
      <w:tr w:rsidR="0000412D" w:rsidRPr="00981060" w14:paraId="0663A988" w14:textId="77777777" w:rsidTr="00981060">
        <w:tc>
          <w:tcPr>
            <w:tcW w:w="2965" w:type="dxa"/>
            <w:tcBorders>
              <w:top w:val="single" w:sz="4" w:space="0" w:color="auto"/>
              <w:left w:val="single" w:sz="4" w:space="0" w:color="auto"/>
              <w:bottom w:val="single" w:sz="4" w:space="0" w:color="auto"/>
              <w:right w:val="single" w:sz="4" w:space="0" w:color="auto"/>
            </w:tcBorders>
          </w:tcPr>
          <w:p w14:paraId="5B8CBBA8" w14:textId="0639646B"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Hiển thị nhân viên</w:t>
            </w:r>
          </w:p>
        </w:tc>
        <w:tc>
          <w:tcPr>
            <w:tcW w:w="1799" w:type="dxa"/>
            <w:tcBorders>
              <w:top w:val="single" w:sz="4" w:space="0" w:color="auto"/>
              <w:left w:val="single" w:sz="4" w:space="0" w:color="auto"/>
              <w:bottom w:val="single" w:sz="4" w:space="0" w:color="auto"/>
              <w:right w:val="single" w:sz="4" w:space="0" w:color="auto"/>
            </w:tcBorders>
          </w:tcPr>
          <w:p w14:paraId="41080AC7" w14:textId="62CE1B49"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Data grid view</w:t>
            </w:r>
          </w:p>
        </w:tc>
        <w:tc>
          <w:tcPr>
            <w:tcW w:w="1891" w:type="dxa"/>
            <w:tcBorders>
              <w:top w:val="single" w:sz="4" w:space="0" w:color="auto"/>
              <w:left w:val="single" w:sz="4" w:space="0" w:color="auto"/>
              <w:bottom w:val="single" w:sz="4" w:space="0" w:color="auto"/>
              <w:right w:val="single" w:sz="4" w:space="0" w:color="auto"/>
            </w:tcBorders>
          </w:tcPr>
          <w:p w14:paraId="6C923999"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tcPr>
          <w:p w14:paraId="40B8A375"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Hiển thị nhân viên</w:t>
            </w:r>
          </w:p>
        </w:tc>
      </w:tr>
    </w:tbl>
    <w:p w14:paraId="386B7AB5" w14:textId="77777777" w:rsidR="0000412D" w:rsidRPr="00981060" w:rsidRDefault="0000412D" w:rsidP="00981060">
      <w:pPr>
        <w:spacing w:line="360" w:lineRule="auto"/>
        <w:rPr>
          <w:rFonts w:ascii="Times New Roman" w:hAnsi="Times New Roman" w:cs="Times New Roman"/>
          <w:sz w:val="26"/>
          <w:szCs w:val="26"/>
        </w:rPr>
      </w:pPr>
      <w:r w:rsidRPr="00981060">
        <w:rPr>
          <w:rFonts w:ascii="Times New Roman" w:hAnsi="Times New Roman" w:cs="Times New Roman"/>
          <w:sz w:val="26"/>
          <w:szCs w:val="26"/>
        </w:rPr>
        <w:br w:type="page"/>
      </w:r>
    </w:p>
    <w:p w14:paraId="0E4F435B" w14:textId="707F7152" w:rsidR="0000412D" w:rsidRPr="00BF546F" w:rsidRDefault="0000412D" w:rsidP="00BF546F">
      <w:pPr>
        <w:pStyle w:val="Heading3"/>
        <w:numPr>
          <w:ilvl w:val="1"/>
          <w:numId w:val="35"/>
        </w:numPr>
        <w:spacing w:before="0" w:line="360" w:lineRule="auto"/>
        <w:ind w:left="360"/>
        <w:rPr>
          <w:rFonts w:ascii="Times New Roman" w:hAnsi="Times New Roman" w:cs="Times New Roman"/>
          <w:color w:val="000000" w:themeColor="text1"/>
          <w:sz w:val="26"/>
          <w:szCs w:val="26"/>
        </w:rPr>
      </w:pPr>
      <w:r w:rsidRPr="00BF546F">
        <w:rPr>
          <w:rFonts w:ascii="Times New Roman" w:hAnsi="Times New Roman" w:cs="Times New Roman"/>
          <w:color w:val="000000" w:themeColor="text1"/>
          <w:sz w:val="26"/>
          <w:szCs w:val="26"/>
        </w:rPr>
        <w:lastRenderedPageBreak/>
        <w:t>Màn hình hiển thị phản hồi khách hàng</w:t>
      </w:r>
    </w:p>
    <w:p w14:paraId="11D7A61F" w14:textId="77777777"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57EDA268" wp14:editId="527C4ABE">
            <wp:extent cx="5943600" cy="402336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2336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513"/>
        <w:gridCol w:w="1979"/>
        <w:gridCol w:w="1890"/>
        <w:gridCol w:w="2968"/>
      </w:tblGrid>
      <w:tr w:rsidR="0000412D" w:rsidRPr="00981060" w14:paraId="020A591A" w14:textId="77777777" w:rsidTr="00981060">
        <w:tc>
          <w:tcPr>
            <w:tcW w:w="2515" w:type="dxa"/>
            <w:tcBorders>
              <w:top w:val="single" w:sz="4" w:space="0" w:color="auto"/>
              <w:left w:val="single" w:sz="4" w:space="0" w:color="auto"/>
              <w:bottom w:val="single" w:sz="4" w:space="0" w:color="auto"/>
              <w:right w:val="single" w:sz="4" w:space="0" w:color="auto"/>
            </w:tcBorders>
            <w:hideMark/>
          </w:tcPr>
          <w:p w14:paraId="190C9F3F" w14:textId="678389E6"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Tên</w:t>
            </w:r>
          </w:p>
        </w:tc>
        <w:tc>
          <w:tcPr>
            <w:tcW w:w="1980" w:type="dxa"/>
            <w:tcBorders>
              <w:top w:val="single" w:sz="4" w:space="0" w:color="auto"/>
              <w:left w:val="single" w:sz="4" w:space="0" w:color="auto"/>
              <w:bottom w:val="single" w:sz="4" w:space="0" w:color="auto"/>
              <w:right w:val="single" w:sz="4" w:space="0" w:color="auto"/>
            </w:tcBorders>
            <w:hideMark/>
          </w:tcPr>
          <w:p w14:paraId="1445FF44"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91" w:type="dxa"/>
            <w:tcBorders>
              <w:top w:val="single" w:sz="4" w:space="0" w:color="auto"/>
              <w:left w:val="single" w:sz="4" w:space="0" w:color="auto"/>
              <w:bottom w:val="single" w:sz="4" w:space="0" w:color="auto"/>
              <w:right w:val="single" w:sz="4" w:space="0" w:color="auto"/>
            </w:tcBorders>
            <w:hideMark/>
          </w:tcPr>
          <w:p w14:paraId="5C5EA333"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2970" w:type="dxa"/>
            <w:tcBorders>
              <w:top w:val="single" w:sz="4" w:space="0" w:color="auto"/>
              <w:left w:val="single" w:sz="4" w:space="0" w:color="auto"/>
              <w:bottom w:val="single" w:sz="4" w:space="0" w:color="auto"/>
              <w:right w:val="single" w:sz="4" w:space="0" w:color="auto"/>
            </w:tcBorders>
            <w:hideMark/>
          </w:tcPr>
          <w:p w14:paraId="35A7D104"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75C013DA" w14:textId="77777777" w:rsidTr="00981060">
        <w:tc>
          <w:tcPr>
            <w:tcW w:w="2515" w:type="dxa"/>
            <w:tcBorders>
              <w:top w:val="single" w:sz="4" w:space="0" w:color="auto"/>
              <w:left w:val="single" w:sz="4" w:space="0" w:color="auto"/>
              <w:bottom w:val="single" w:sz="4" w:space="0" w:color="auto"/>
              <w:right w:val="single" w:sz="4" w:space="0" w:color="auto"/>
            </w:tcBorders>
            <w:hideMark/>
          </w:tcPr>
          <w:p w14:paraId="6208FB55" w14:textId="3C4E1B0A"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Họ tên</w:t>
            </w:r>
          </w:p>
        </w:tc>
        <w:tc>
          <w:tcPr>
            <w:tcW w:w="1980" w:type="dxa"/>
            <w:tcBorders>
              <w:top w:val="single" w:sz="4" w:space="0" w:color="auto"/>
              <w:left w:val="single" w:sz="4" w:space="0" w:color="auto"/>
              <w:bottom w:val="single" w:sz="4" w:space="0" w:color="auto"/>
              <w:right w:val="single" w:sz="4" w:space="0" w:color="auto"/>
            </w:tcBorders>
            <w:hideMark/>
          </w:tcPr>
          <w:p w14:paraId="0D9ED143"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Textbox</w:t>
            </w:r>
          </w:p>
        </w:tc>
        <w:tc>
          <w:tcPr>
            <w:tcW w:w="1891" w:type="dxa"/>
            <w:tcBorders>
              <w:top w:val="single" w:sz="4" w:space="0" w:color="auto"/>
              <w:left w:val="single" w:sz="4" w:space="0" w:color="auto"/>
              <w:bottom w:val="single" w:sz="4" w:space="0" w:color="auto"/>
              <w:right w:val="single" w:sz="4" w:space="0" w:color="auto"/>
            </w:tcBorders>
            <w:hideMark/>
          </w:tcPr>
          <w:p w14:paraId="20CEB89B" w14:textId="1B702A59"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hideMark/>
          </w:tcPr>
          <w:p w14:paraId="358CCDCD"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họ tên</w:t>
            </w:r>
          </w:p>
        </w:tc>
      </w:tr>
      <w:tr w:rsidR="0000412D" w:rsidRPr="00981060" w14:paraId="265EF967" w14:textId="77777777" w:rsidTr="00981060">
        <w:tc>
          <w:tcPr>
            <w:tcW w:w="2515" w:type="dxa"/>
            <w:tcBorders>
              <w:top w:val="single" w:sz="4" w:space="0" w:color="auto"/>
              <w:left w:val="single" w:sz="4" w:space="0" w:color="auto"/>
              <w:bottom w:val="single" w:sz="4" w:space="0" w:color="auto"/>
              <w:right w:val="single" w:sz="4" w:space="0" w:color="auto"/>
            </w:tcBorders>
            <w:hideMark/>
          </w:tcPr>
          <w:p w14:paraId="64C67EFD" w14:textId="39155865"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Thời gian phản hồi</w:t>
            </w:r>
          </w:p>
        </w:tc>
        <w:tc>
          <w:tcPr>
            <w:tcW w:w="1980" w:type="dxa"/>
            <w:tcBorders>
              <w:top w:val="single" w:sz="4" w:space="0" w:color="auto"/>
              <w:left w:val="single" w:sz="4" w:space="0" w:color="auto"/>
              <w:bottom w:val="single" w:sz="4" w:space="0" w:color="auto"/>
              <w:right w:val="single" w:sz="4" w:space="0" w:color="auto"/>
            </w:tcBorders>
            <w:hideMark/>
          </w:tcPr>
          <w:p w14:paraId="2E02A639"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Datetime picker</w:t>
            </w:r>
          </w:p>
        </w:tc>
        <w:tc>
          <w:tcPr>
            <w:tcW w:w="1891" w:type="dxa"/>
            <w:tcBorders>
              <w:top w:val="single" w:sz="4" w:space="0" w:color="auto"/>
              <w:left w:val="single" w:sz="4" w:space="0" w:color="auto"/>
              <w:bottom w:val="single" w:sz="4" w:space="0" w:color="auto"/>
              <w:right w:val="single" w:sz="4" w:space="0" w:color="auto"/>
            </w:tcBorders>
            <w:hideMark/>
          </w:tcPr>
          <w:p w14:paraId="36AFAB47" w14:textId="02ED0026"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hideMark/>
          </w:tcPr>
          <w:p w14:paraId="0C4AA314"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Chọn thời gian phản hồi</w:t>
            </w:r>
          </w:p>
        </w:tc>
      </w:tr>
      <w:tr w:rsidR="0000412D" w:rsidRPr="00981060" w14:paraId="4F828159" w14:textId="77777777" w:rsidTr="00981060">
        <w:tc>
          <w:tcPr>
            <w:tcW w:w="2515" w:type="dxa"/>
            <w:tcBorders>
              <w:top w:val="single" w:sz="4" w:space="0" w:color="auto"/>
              <w:left w:val="single" w:sz="4" w:space="0" w:color="auto"/>
              <w:bottom w:val="single" w:sz="4" w:space="0" w:color="auto"/>
              <w:right w:val="single" w:sz="4" w:space="0" w:color="auto"/>
            </w:tcBorders>
            <w:hideMark/>
          </w:tcPr>
          <w:p w14:paraId="2492B4AB" w14:textId="592B6308"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Phản hồi</w:t>
            </w:r>
          </w:p>
        </w:tc>
        <w:tc>
          <w:tcPr>
            <w:tcW w:w="1980" w:type="dxa"/>
            <w:tcBorders>
              <w:top w:val="single" w:sz="4" w:space="0" w:color="auto"/>
              <w:left w:val="single" w:sz="4" w:space="0" w:color="auto"/>
              <w:bottom w:val="single" w:sz="4" w:space="0" w:color="auto"/>
              <w:right w:val="single" w:sz="4" w:space="0" w:color="auto"/>
            </w:tcBorders>
            <w:hideMark/>
          </w:tcPr>
          <w:p w14:paraId="2B29CC34"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Rich text box</w:t>
            </w:r>
          </w:p>
        </w:tc>
        <w:tc>
          <w:tcPr>
            <w:tcW w:w="1891" w:type="dxa"/>
            <w:tcBorders>
              <w:top w:val="single" w:sz="4" w:space="0" w:color="auto"/>
              <w:left w:val="single" w:sz="4" w:space="0" w:color="auto"/>
              <w:bottom w:val="single" w:sz="4" w:space="0" w:color="auto"/>
              <w:right w:val="single" w:sz="4" w:space="0" w:color="auto"/>
            </w:tcBorders>
            <w:hideMark/>
          </w:tcPr>
          <w:p w14:paraId="7D8BB6B0"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hideMark/>
          </w:tcPr>
          <w:p w14:paraId="73EC68EF"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Nhập phản hồi</w:t>
            </w:r>
          </w:p>
        </w:tc>
      </w:tr>
      <w:tr w:rsidR="0000412D" w:rsidRPr="00981060" w14:paraId="53CD056B" w14:textId="77777777" w:rsidTr="00981060">
        <w:tc>
          <w:tcPr>
            <w:tcW w:w="2515" w:type="dxa"/>
            <w:tcBorders>
              <w:top w:val="single" w:sz="4" w:space="0" w:color="auto"/>
              <w:left w:val="single" w:sz="4" w:space="0" w:color="auto"/>
              <w:bottom w:val="single" w:sz="4" w:space="0" w:color="auto"/>
              <w:right w:val="single" w:sz="4" w:space="0" w:color="auto"/>
            </w:tcBorders>
          </w:tcPr>
          <w:p w14:paraId="5CA91C28" w14:textId="708310B5"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Gửi</w:t>
            </w:r>
          </w:p>
        </w:tc>
        <w:tc>
          <w:tcPr>
            <w:tcW w:w="1980" w:type="dxa"/>
            <w:tcBorders>
              <w:top w:val="single" w:sz="4" w:space="0" w:color="auto"/>
              <w:left w:val="single" w:sz="4" w:space="0" w:color="auto"/>
              <w:bottom w:val="single" w:sz="4" w:space="0" w:color="auto"/>
              <w:right w:val="single" w:sz="4" w:space="0" w:color="auto"/>
            </w:tcBorders>
          </w:tcPr>
          <w:p w14:paraId="5EAA08CA"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91" w:type="dxa"/>
            <w:tcBorders>
              <w:top w:val="single" w:sz="4" w:space="0" w:color="auto"/>
              <w:left w:val="single" w:sz="4" w:space="0" w:color="auto"/>
              <w:bottom w:val="single" w:sz="4" w:space="0" w:color="auto"/>
              <w:right w:val="single" w:sz="4" w:space="0" w:color="auto"/>
            </w:tcBorders>
          </w:tcPr>
          <w:p w14:paraId="3C201A8E"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tcPr>
          <w:p w14:paraId="36A78604"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Gửi phản hồi</w:t>
            </w:r>
          </w:p>
        </w:tc>
      </w:tr>
      <w:tr w:rsidR="0000412D" w:rsidRPr="00981060" w14:paraId="7C5E0C21" w14:textId="77777777" w:rsidTr="00981060">
        <w:tc>
          <w:tcPr>
            <w:tcW w:w="2515" w:type="dxa"/>
            <w:tcBorders>
              <w:top w:val="single" w:sz="4" w:space="0" w:color="auto"/>
              <w:left w:val="single" w:sz="4" w:space="0" w:color="auto"/>
              <w:bottom w:val="single" w:sz="4" w:space="0" w:color="auto"/>
              <w:right w:val="single" w:sz="4" w:space="0" w:color="auto"/>
            </w:tcBorders>
          </w:tcPr>
          <w:p w14:paraId="7B55BC06" w14:textId="6F24E8B0"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Xem phản hồi</w:t>
            </w:r>
          </w:p>
        </w:tc>
        <w:tc>
          <w:tcPr>
            <w:tcW w:w="1980" w:type="dxa"/>
            <w:tcBorders>
              <w:top w:val="single" w:sz="4" w:space="0" w:color="auto"/>
              <w:left w:val="single" w:sz="4" w:space="0" w:color="auto"/>
              <w:bottom w:val="single" w:sz="4" w:space="0" w:color="auto"/>
              <w:right w:val="single" w:sz="4" w:space="0" w:color="auto"/>
            </w:tcBorders>
          </w:tcPr>
          <w:p w14:paraId="231B3070"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Button</w:t>
            </w:r>
          </w:p>
        </w:tc>
        <w:tc>
          <w:tcPr>
            <w:tcW w:w="1891" w:type="dxa"/>
            <w:tcBorders>
              <w:top w:val="single" w:sz="4" w:space="0" w:color="auto"/>
              <w:left w:val="single" w:sz="4" w:space="0" w:color="auto"/>
              <w:bottom w:val="single" w:sz="4" w:space="0" w:color="auto"/>
              <w:right w:val="single" w:sz="4" w:space="0" w:color="auto"/>
            </w:tcBorders>
          </w:tcPr>
          <w:p w14:paraId="651DEEB5"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970" w:type="dxa"/>
            <w:tcBorders>
              <w:top w:val="single" w:sz="4" w:space="0" w:color="auto"/>
              <w:left w:val="single" w:sz="4" w:space="0" w:color="auto"/>
              <w:bottom w:val="single" w:sz="4" w:space="0" w:color="auto"/>
              <w:right w:val="single" w:sz="4" w:space="0" w:color="auto"/>
            </w:tcBorders>
          </w:tcPr>
          <w:p w14:paraId="485B9488"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Xem phản hồi</w:t>
            </w:r>
          </w:p>
        </w:tc>
      </w:tr>
    </w:tbl>
    <w:p w14:paraId="3F044F51" w14:textId="77777777" w:rsidR="0000412D" w:rsidRPr="00981060" w:rsidRDefault="0000412D" w:rsidP="00981060">
      <w:pPr>
        <w:spacing w:line="360" w:lineRule="auto"/>
        <w:rPr>
          <w:rFonts w:ascii="Times New Roman" w:hAnsi="Times New Roman" w:cs="Times New Roman"/>
          <w:sz w:val="26"/>
          <w:szCs w:val="26"/>
        </w:rPr>
      </w:pPr>
      <w:r w:rsidRPr="00981060">
        <w:rPr>
          <w:rFonts w:ascii="Times New Roman" w:hAnsi="Times New Roman" w:cs="Times New Roman"/>
          <w:sz w:val="26"/>
          <w:szCs w:val="26"/>
        </w:rPr>
        <w:br w:type="page"/>
      </w:r>
    </w:p>
    <w:p w14:paraId="23639DAF" w14:textId="4FA6B545" w:rsidR="0000412D" w:rsidRPr="00BF546F" w:rsidRDefault="0000412D" w:rsidP="00BF546F">
      <w:pPr>
        <w:pStyle w:val="Heading3"/>
        <w:numPr>
          <w:ilvl w:val="1"/>
          <w:numId w:val="35"/>
        </w:numPr>
        <w:spacing w:before="0" w:line="360" w:lineRule="auto"/>
        <w:ind w:left="360"/>
        <w:rPr>
          <w:rFonts w:ascii="Times New Roman" w:hAnsi="Times New Roman" w:cs="Times New Roman"/>
          <w:color w:val="000000" w:themeColor="text1"/>
          <w:sz w:val="26"/>
          <w:szCs w:val="26"/>
        </w:rPr>
      </w:pPr>
      <w:r w:rsidRPr="00BF546F">
        <w:rPr>
          <w:rFonts w:ascii="Times New Roman" w:hAnsi="Times New Roman" w:cs="Times New Roman"/>
          <w:color w:val="000000" w:themeColor="text1"/>
          <w:sz w:val="26"/>
          <w:szCs w:val="26"/>
        </w:rPr>
        <w:lastRenderedPageBreak/>
        <w:t>Màn hình hiển thị phản hồi</w:t>
      </w:r>
    </w:p>
    <w:p w14:paraId="3FA51273" w14:textId="77777777" w:rsidR="0000412D" w:rsidRPr="00981060" w:rsidRDefault="0000412D" w:rsidP="00981060">
      <w:pPr>
        <w:spacing w:line="360" w:lineRule="auto"/>
        <w:jc w:val="center"/>
        <w:rPr>
          <w:rFonts w:ascii="Times New Roman" w:hAnsi="Times New Roman" w:cs="Times New Roman"/>
          <w:sz w:val="26"/>
          <w:szCs w:val="26"/>
        </w:rPr>
      </w:pPr>
      <w:r w:rsidRPr="00981060">
        <w:rPr>
          <w:rFonts w:ascii="Times New Roman" w:hAnsi="Times New Roman" w:cs="Times New Roman"/>
          <w:noProof/>
          <w:sz w:val="26"/>
          <w:szCs w:val="26"/>
        </w:rPr>
        <w:drawing>
          <wp:inline distT="0" distB="0" distL="0" distR="0" wp14:anchorId="054C487F" wp14:editId="5A85F213">
            <wp:extent cx="5943600" cy="3569335"/>
            <wp:effectExtent l="0" t="0" r="0" b="0"/>
            <wp:docPr id="15" name="Hình ảnh 1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bàn&#10;&#10;Mô tả được tạo tự động"/>
                    <pic:cNvPicPr/>
                  </pic:nvPicPr>
                  <pic:blipFill>
                    <a:blip r:embed="rId36"/>
                    <a:stretch>
                      <a:fillRect/>
                    </a:stretch>
                  </pic:blipFill>
                  <pic:spPr>
                    <a:xfrm>
                      <a:off x="0" y="0"/>
                      <a:ext cx="5943600" cy="356933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515"/>
        <w:gridCol w:w="1799"/>
        <w:gridCol w:w="1891"/>
        <w:gridCol w:w="2425"/>
      </w:tblGrid>
      <w:tr w:rsidR="0000412D" w:rsidRPr="00981060" w14:paraId="27005895" w14:textId="77777777" w:rsidTr="00374512">
        <w:tc>
          <w:tcPr>
            <w:tcW w:w="2515" w:type="dxa"/>
            <w:tcBorders>
              <w:top w:val="single" w:sz="4" w:space="0" w:color="auto"/>
              <w:left w:val="single" w:sz="4" w:space="0" w:color="auto"/>
              <w:bottom w:val="single" w:sz="4" w:space="0" w:color="auto"/>
              <w:right w:val="single" w:sz="4" w:space="0" w:color="auto"/>
            </w:tcBorders>
            <w:hideMark/>
          </w:tcPr>
          <w:p w14:paraId="3AC19161" w14:textId="52BFB38D"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Tên</w:t>
            </w:r>
          </w:p>
        </w:tc>
        <w:tc>
          <w:tcPr>
            <w:tcW w:w="1799" w:type="dxa"/>
            <w:tcBorders>
              <w:top w:val="single" w:sz="4" w:space="0" w:color="auto"/>
              <w:left w:val="single" w:sz="4" w:space="0" w:color="auto"/>
              <w:bottom w:val="single" w:sz="4" w:space="0" w:color="auto"/>
              <w:right w:val="single" w:sz="4" w:space="0" w:color="auto"/>
            </w:tcBorders>
            <w:hideMark/>
          </w:tcPr>
          <w:p w14:paraId="2EF31AA5"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Kiểu</w:t>
            </w:r>
          </w:p>
        </w:tc>
        <w:tc>
          <w:tcPr>
            <w:tcW w:w="1891" w:type="dxa"/>
            <w:tcBorders>
              <w:top w:val="single" w:sz="4" w:space="0" w:color="auto"/>
              <w:left w:val="single" w:sz="4" w:space="0" w:color="auto"/>
              <w:bottom w:val="single" w:sz="4" w:space="0" w:color="auto"/>
              <w:right w:val="single" w:sz="4" w:space="0" w:color="auto"/>
            </w:tcBorders>
            <w:hideMark/>
          </w:tcPr>
          <w:p w14:paraId="3F51EEB4"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Ràng buộc</w:t>
            </w:r>
          </w:p>
        </w:tc>
        <w:tc>
          <w:tcPr>
            <w:tcW w:w="2425" w:type="dxa"/>
            <w:tcBorders>
              <w:top w:val="single" w:sz="4" w:space="0" w:color="auto"/>
              <w:left w:val="single" w:sz="4" w:space="0" w:color="auto"/>
              <w:bottom w:val="single" w:sz="4" w:space="0" w:color="auto"/>
              <w:right w:val="single" w:sz="4" w:space="0" w:color="auto"/>
            </w:tcBorders>
            <w:hideMark/>
          </w:tcPr>
          <w:p w14:paraId="453F4329" w14:textId="77777777" w:rsidR="0000412D" w:rsidRPr="00981060" w:rsidRDefault="0000412D" w:rsidP="00BF546F">
            <w:pPr>
              <w:pStyle w:val="ListParagraph"/>
              <w:spacing w:line="360" w:lineRule="auto"/>
              <w:ind w:left="0"/>
              <w:jc w:val="center"/>
              <w:rPr>
                <w:rFonts w:ascii="Times New Roman" w:hAnsi="Times New Roman" w:cs="Times New Roman"/>
                <w:b/>
                <w:sz w:val="26"/>
                <w:szCs w:val="26"/>
              </w:rPr>
            </w:pPr>
            <w:r w:rsidRPr="00981060">
              <w:rPr>
                <w:rFonts w:ascii="Times New Roman" w:hAnsi="Times New Roman" w:cs="Times New Roman"/>
                <w:b/>
                <w:sz w:val="26"/>
                <w:szCs w:val="26"/>
                <w:lang w:val="vi-VN"/>
              </w:rPr>
              <w:t>Chức năng</w:t>
            </w:r>
          </w:p>
        </w:tc>
      </w:tr>
      <w:tr w:rsidR="0000412D" w:rsidRPr="00981060" w14:paraId="7897527E" w14:textId="77777777" w:rsidTr="00374512">
        <w:tc>
          <w:tcPr>
            <w:tcW w:w="2515" w:type="dxa"/>
            <w:tcBorders>
              <w:top w:val="single" w:sz="4" w:space="0" w:color="auto"/>
              <w:left w:val="single" w:sz="4" w:space="0" w:color="auto"/>
              <w:bottom w:val="single" w:sz="4" w:space="0" w:color="auto"/>
              <w:right w:val="single" w:sz="4" w:space="0" w:color="auto"/>
            </w:tcBorders>
            <w:hideMark/>
          </w:tcPr>
          <w:p w14:paraId="53531A0E" w14:textId="1F58025D"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Hiển thị phản hồi</w:t>
            </w:r>
          </w:p>
        </w:tc>
        <w:tc>
          <w:tcPr>
            <w:tcW w:w="1799" w:type="dxa"/>
            <w:tcBorders>
              <w:top w:val="single" w:sz="4" w:space="0" w:color="auto"/>
              <w:left w:val="single" w:sz="4" w:space="0" w:color="auto"/>
              <w:bottom w:val="single" w:sz="4" w:space="0" w:color="auto"/>
              <w:right w:val="single" w:sz="4" w:space="0" w:color="auto"/>
            </w:tcBorders>
            <w:hideMark/>
          </w:tcPr>
          <w:p w14:paraId="361B6154" w14:textId="0E5F70F8"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Data grid view</w:t>
            </w:r>
          </w:p>
        </w:tc>
        <w:tc>
          <w:tcPr>
            <w:tcW w:w="1891" w:type="dxa"/>
            <w:tcBorders>
              <w:top w:val="single" w:sz="4" w:space="0" w:color="auto"/>
              <w:left w:val="single" w:sz="4" w:space="0" w:color="auto"/>
              <w:bottom w:val="single" w:sz="4" w:space="0" w:color="auto"/>
              <w:right w:val="single" w:sz="4" w:space="0" w:color="auto"/>
            </w:tcBorders>
            <w:hideMark/>
          </w:tcPr>
          <w:p w14:paraId="5371AFFA"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Không</w:t>
            </w:r>
          </w:p>
        </w:tc>
        <w:tc>
          <w:tcPr>
            <w:tcW w:w="2425" w:type="dxa"/>
            <w:tcBorders>
              <w:top w:val="single" w:sz="4" w:space="0" w:color="auto"/>
              <w:left w:val="single" w:sz="4" w:space="0" w:color="auto"/>
              <w:bottom w:val="single" w:sz="4" w:space="0" w:color="auto"/>
              <w:right w:val="single" w:sz="4" w:space="0" w:color="auto"/>
            </w:tcBorders>
            <w:hideMark/>
          </w:tcPr>
          <w:p w14:paraId="4B78E934" w14:textId="77777777" w:rsidR="0000412D" w:rsidRPr="00981060" w:rsidRDefault="0000412D" w:rsidP="00BF546F">
            <w:pPr>
              <w:pStyle w:val="ListParagraph"/>
              <w:spacing w:line="360" w:lineRule="auto"/>
              <w:ind w:left="0"/>
              <w:jc w:val="center"/>
              <w:rPr>
                <w:rFonts w:ascii="Times New Roman" w:hAnsi="Times New Roman" w:cs="Times New Roman"/>
                <w:sz w:val="26"/>
                <w:szCs w:val="26"/>
              </w:rPr>
            </w:pPr>
            <w:r w:rsidRPr="00981060">
              <w:rPr>
                <w:rFonts w:ascii="Times New Roman" w:hAnsi="Times New Roman" w:cs="Times New Roman"/>
                <w:sz w:val="26"/>
                <w:szCs w:val="26"/>
              </w:rPr>
              <w:t>Hiển thị phản hồi</w:t>
            </w:r>
          </w:p>
        </w:tc>
      </w:tr>
    </w:tbl>
    <w:p w14:paraId="1DACAC59" w14:textId="77777777" w:rsidR="0000412D" w:rsidRDefault="0000412D" w:rsidP="00BF546F">
      <w:pPr>
        <w:spacing w:after="0" w:line="360" w:lineRule="auto"/>
        <w:rPr>
          <w:lang w:val="vi-VN"/>
        </w:rPr>
      </w:pPr>
    </w:p>
    <w:p w14:paraId="1AD5953E" w14:textId="3E97F46C" w:rsidR="00653BBE" w:rsidRPr="00981060" w:rsidRDefault="00653BBE" w:rsidP="00BF546F">
      <w:pPr>
        <w:pStyle w:val="Heading2"/>
        <w:numPr>
          <w:ilvl w:val="0"/>
          <w:numId w:val="35"/>
        </w:numPr>
        <w:spacing w:before="0" w:line="360" w:lineRule="auto"/>
        <w:rPr>
          <w:rFonts w:ascii="Times New Roman" w:hAnsi="Times New Roman" w:cs="Times New Roman"/>
          <w:b/>
          <w:bCs/>
          <w:color w:val="auto"/>
          <w:lang w:val="vi-VN"/>
        </w:rPr>
      </w:pPr>
      <w:bookmarkStart w:id="19" w:name="_Toc76667303"/>
      <w:r w:rsidRPr="00981060">
        <w:rPr>
          <w:rFonts w:ascii="Times New Roman" w:hAnsi="Times New Roman" w:cs="Times New Roman"/>
          <w:b/>
          <w:bCs/>
          <w:color w:val="auto"/>
          <w:lang w:val="vi-VN"/>
        </w:rPr>
        <w:t>Thiết kế giao diện</w:t>
      </w:r>
      <w:bookmarkEnd w:id="19"/>
    </w:p>
    <w:p w14:paraId="6688A7AD" w14:textId="17E1D7E6" w:rsidR="0045482F" w:rsidRPr="006A7C94" w:rsidRDefault="002E4224" w:rsidP="00BF546F">
      <w:pPr>
        <w:spacing w:after="0" w:line="360" w:lineRule="auto"/>
        <w:ind w:left="540"/>
        <w:jc w:val="both"/>
        <w:rPr>
          <w:rFonts w:ascii="Times New Roman" w:hAnsi="Times New Roman" w:cs="Times New Roman"/>
          <w:sz w:val="26"/>
          <w:szCs w:val="26"/>
          <w:lang w:val="vi-VN"/>
        </w:rPr>
      </w:pPr>
      <w:r w:rsidRPr="006A7C94">
        <w:rPr>
          <w:rFonts w:ascii="Times New Roman" w:hAnsi="Times New Roman" w:cs="Times New Roman"/>
          <w:sz w:val="26"/>
          <w:szCs w:val="26"/>
          <w:lang w:val="vi-VN"/>
        </w:rPr>
        <w:t>Sơ đồ liên kết màn hình:</w:t>
      </w:r>
    </w:p>
    <w:p w14:paraId="30AC0537" w14:textId="734B5826" w:rsidR="002E4224" w:rsidRPr="00981060" w:rsidRDefault="002E4224" w:rsidP="00BF546F">
      <w:pPr>
        <w:pStyle w:val="ListParagraph"/>
        <w:numPr>
          <w:ilvl w:val="0"/>
          <w:numId w:val="19"/>
        </w:numPr>
        <w:spacing w:after="0" w:line="360" w:lineRule="auto"/>
        <w:ind w:left="1080"/>
        <w:jc w:val="both"/>
        <w:rPr>
          <w:rFonts w:ascii="Times New Roman" w:hAnsi="Times New Roman" w:cs="Times New Roman"/>
          <w:b/>
          <w:bCs/>
          <w:sz w:val="26"/>
          <w:szCs w:val="26"/>
          <w:lang w:val="vi-VN"/>
        </w:rPr>
      </w:pPr>
      <w:r w:rsidRPr="00981060">
        <w:rPr>
          <w:rFonts w:ascii="Times New Roman" w:hAnsi="Times New Roman" w:cs="Times New Roman"/>
          <w:b/>
          <w:bCs/>
          <w:sz w:val="26"/>
          <w:szCs w:val="26"/>
          <w:lang w:val="vi-VN"/>
        </w:rPr>
        <w:t>Quản lý:</w:t>
      </w:r>
    </w:p>
    <w:p w14:paraId="2C81A9C9" w14:textId="50EA2691" w:rsidR="002E4224" w:rsidRPr="002E4224" w:rsidRDefault="002E4224" w:rsidP="00981060">
      <w:pPr>
        <w:pStyle w:val="ListParagraph"/>
        <w:ind w:left="0"/>
        <w:jc w:val="center"/>
        <w:rPr>
          <w:lang w:val="vi-VN"/>
        </w:rPr>
      </w:pPr>
      <w:r w:rsidRPr="002E4224">
        <w:rPr>
          <w:noProof/>
          <w:lang w:val="vi-VN"/>
        </w:rPr>
        <w:drawing>
          <wp:inline distT="0" distB="0" distL="0" distR="0" wp14:anchorId="41D659AC" wp14:editId="065A92ED">
            <wp:extent cx="6457950" cy="22650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57950" cy="2265045"/>
                    </a:xfrm>
                    <a:prstGeom prst="rect">
                      <a:avLst/>
                    </a:prstGeom>
                  </pic:spPr>
                </pic:pic>
              </a:graphicData>
            </a:graphic>
          </wp:inline>
        </w:drawing>
      </w:r>
    </w:p>
    <w:p w14:paraId="20FC4395" w14:textId="5BC34252" w:rsidR="002E4224" w:rsidRPr="00BF546F" w:rsidRDefault="002E4224" w:rsidP="00BF546F">
      <w:pPr>
        <w:pStyle w:val="ListParagraph"/>
        <w:numPr>
          <w:ilvl w:val="0"/>
          <w:numId w:val="19"/>
        </w:numPr>
        <w:spacing w:after="0" w:line="360" w:lineRule="auto"/>
        <w:ind w:left="1080"/>
        <w:rPr>
          <w:rFonts w:ascii="Times New Roman" w:hAnsi="Times New Roman" w:cs="Times New Roman"/>
          <w:b/>
          <w:bCs/>
          <w:sz w:val="26"/>
          <w:szCs w:val="26"/>
          <w:lang w:val="vi-VN"/>
        </w:rPr>
      </w:pPr>
      <w:r w:rsidRPr="00BF546F">
        <w:rPr>
          <w:rFonts w:ascii="Times New Roman" w:hAnsi="Times New Roman" w:cs="Times New Roman"/>
          <w:b/>
          <w:bCs/>
          <w:sz w:val="26"/>
          <w:szCs w:val="26"/>
          <w:lang w:val="vi-VN"/>
        </w:rPr>
        <w:lastRenderedPageBreak/>
        <w:t>Tiếp tân:</w:t>
      </w:r>
    </w:p>
    <w:p w14:paraId="6CD434C7" w14:textId="07A05E84" w:rsidR="002E4224" w:rsidRPr="002E4224" w:rsidRDefault="002E4224" w:rsidP="00981060">
      <w:pPr>
        <w:pStyle w:val="ListParagraph"/>
        <w:jc w:val="center"/>
        <w:rPr>
          <w:lang w:val="vi-VN"/>
        </w:rPr>
      </w:pPr>
      <w:r w:rsidRPr="002E4224">
        <w:rPr>
          <w:noProof/>
          <w:lang w:val="vi-VN"/>
        </w:rPr>
        <w:drawing>
          <wp:inline distT="0" distB="0" distL="0" distR="0" wp14:anchorId="2E569FDB" wp14:editId="798FB0C0">
            <wp:extent cx="6457950" cy="263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7950" cy="2635250"/>
                    </a:xfrm>
                    <a:prstGeom prst="rect">
                      <a:avLst/>
                    </a:prstGeom>
                  </pic:spPr>
                </pic:pic>
              </a:graphicData>
            </a:graphic>
          </wp:inline>
        </w:drawing>
      </w:r>
    </w:p>
    <w:p w14:paraId="1A1DCFFD" w14:textId="187CB2CF" w:rsidR="002E4224" w:rsidRPr="00BF546F" w:rsidRDefault="002E4224" w:rsidP="00BF546F">
      <w:pPr>
        <w:pStyle w:val="ListParagraph"/>
        <w:numPr>
          <w:ilvl w:val="0"/>
          <w:numId w:val="19"/>
        </w:numPr>
        <w:spacing w:after="0" w:line="360" w:lineRule="auto"/>
        <w:ind w:left="1080"/>
        <w:jc w:val="both"/>
        <w:rPr>
          <w:rFonts w:ascii="Times New Roman" w:hAnsi="Times New Roman" w:cs="Times New Roman"/>
          <w:b/>
          <w:bCs/>
          <w:sz w:val="24"/>
          <w:szCs w:val="24"/>
          <w:lang w:val="vi-VN"/>
        </w:rPr>
      </w:pPr>
      <w:r w:rsidRPr="00BF546F">
        <w:rPr>
          <w:rFonts w:ascii="Times New Roman" w:hAnsi="Times New Roman" w:cs="Times New Roman"/>
          <w:b/>
          <w:bCs/>
          <w:sz w:val="24"/>
          <w:szCs w:val="24"/>
          <w:lang w:val="vi-VN"/>
        </w:rPr>
        <w:t>PT:</w:t>
      </w:r>
    </w:p>
    <w:p w14:paraId="75BC46EF" w14:textId="2F8F0569" w:rsidR="00981060" w:rsidRPr="006A7C94" w:rsidRDefault="002E4224" w:rsidP="006A7C94">
      <w:pPr>
        <w:pStyle w:val="ListParagraph"/>
        <w:ind w:left="0"/>
        <w:jc w:val="center"/>
        <w:rPr>
          <w:lang w:val="vi-VN"/>
        </w:rPr>
      </w:pPr>
      <w:r w:rsidRPr="002E4224">
        <w:rPr>
          <w:noProof/>
          <w:lang w:val="vi-VN"/>
        </w:rPr>
        <w:drawing>
          <wp:inline distT="0" distB="0" distL="0" distR="0" wp14:anchorId="0CB2298E" wp14:editId="2FB402CA">
            <wp:extent cx="6457950" cy="3071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57950" cy="3071495"/>
                    </a:xfrm>
                    <a:prstGeom prst="rect">
                      <a:avLst/>
                    </a:prstGeom>
                  </pic:spPr>
                </pic:pic>
              </a:graphicData>
            </a:graphic>
          </wp:inline>
        </w:drawing>
      </w:r>
      <w:r w:rsidR="00981060">
        <w:rPr>
          <w:lang w:val="vi-VN"/>
        </w:rPr>
        <w:br w:type="page"/>
      </w:r>
    </w:p>
    <w:p w14:paraId="71821874" w14:textId="0FE4ADA7" w:rsidR="00653BBE" w:rsidRDefault="00BF546F" w:rsidP="00BF546F">
      <w:pPr>
        <w:pStyle w:val="Heading1"/>
        <w:spacing w:before="0" w:line="360" w:lineRule="auto"/>
        <w:jc w:val="center"/>
        <w:rPr>
          <w:rFonts w:ascii="Times New Roman" w:hAnsi="Times New Roman" w:cs="Times New Roman"/>
          <w:b/>
          <w:bCs/>
          <w:color w:val="auto"/>
          <w:sz w:val="26"/>
          <w:szCs w:val="26"/>
          <w:lang w:val="vi-VN"/>
        </w:rPr>
      </w:pPr>
      <w:bookmarkStart w:id="20" w:name="_Toc76667304"/>
      <w:r w:rsidRPr="00BF546F">
        <w:rPr>
          <w:rFonts w:ascii="Times New Roman" w:hAnsi="Times New Roman" w:cs="Times New Roman"/>
          <w:b/>
          <w:bCs/>
          <w:color w:val="auto"/>
          <w:sz w:val="26"/>
          <w:szCs w:val="26"/>
          <w:lang w:val="vi-VN"/>
        </w:rPr>
        <w:lastRenderedPageBreak/>
        <w:t>CHƯƠNG 4: CÀI ĐẶT</w:t>
      </w:r>
      <w:bookmarkEnd w:id="20"/>
    </w:p>
    <w:p w14:paraId="52E691CB" w14:textId="77777777" w:rsidR="00BF546F" w:rsidRPr="00BF546F" w:rsidRDefault="00BF546F" w:rsidP="00BF546F">
      <w:pPr>
        <w:rPr>
          <w:lang w:val="vi-VN"/>
        </w:rPr>
      </w:pPr>
    </w:p>
    <w:p w14:paraId="65F5BDE6" w14:textId="51EFA13D" w:rsidR="00653BBE" w:rsidRPr="006A7C94" w:rsidRDefault="00653BBE" w:rsidP="00BF546F">
      <w:pPr>
        <w:pStyle w:val="Heading2"/>
        <w:numPr>
          <w:ilvl w:val="0"/>
          <w:numId w:val="36"/>
        </w:numPr>
        <w:spacing w:before="0" w:line="360" w:lineRule="auto"/>
        <w:ind w:left="360"/>
        <w:jc w:val="both"/>
        <w:rPr>
          <w:rFonts w:ascii="Times New Roman" w:hAnsi="Times New Roman" w:cs="Times New Roman"/>
          <w:b/>
          <w:bCs/>
          <w:color w:val="auto"/>
          <w:lang w:val="vi-VN"/>
        </w:rPr>
      </w:pPr>
      <w:bookmarkStart w:id="21" w:name="_Toc76667305"/>
      <w:r w:rsidRPr="006A7C94">
        <w:rPr>
          <w:rFonts w:ascii="Times New Roman" w:hAnsi="Times New Roman" w:cs="Times New Roman"/>
          <w:b/>
          <w:bCs/>
          <w:color w:val="auto"/>
          <w:lang w:val="vi-VN"/>
        </w:rPr>
        <w:t>Công nghệ sử dụng</w:t>
      </w:r>
      <w:bookmarkEnd w:id="21"/>
    </w:p>
    <w:p w14:paraId="2123EF1E" w14:textId="687F8C52" w:rsidR="00046969" w:rsidRPr="006A7C94" w:rsidRDefault="00046969" w:rsidP="00BF546F">
      <w:pPr>
        <w:pStyle w:val="ListParagraph"/>
        <w:numPr>
          <w:ilvl w:val="0"/>
          <w:numId w:val="17"/>
        </w:numPr>
        <w:spacing w:after="0" w:line="360" w:lineRule="auto"/>
        <w:ind w:left="360"/>
        <w:jc w:val="both"/>
        <w:rPr>
          <w:rFonts w:ascii="Times New Roman" w:hAnsi="Times New Roman" w:cs="Times New Roman"/>
          <w:sz w:val="26"/>
          <w:szCs w:val="26"/>
          <w:lang w:val="vi-VN"/>
        </w:rPr>
      </w:pPr>
      <w:r w:rsidRPr="006A7C94">
        <w:rPr>
          <w:rFonts w:ascii="Times New Roman" w:hAnsi="Times New Roman" w:cs="Times New Roman"/>
          <w:sz w:val="26"/>
          <w:szCs w:val="26"/>
        </w:rPr>
        <w:t>Microsoft SQL Server Management Studio</w:t>
      </w:r>
    </w:p>
    <w:p w14:paraId="003704BA" w14:textId="7393BCD5" w:rsidR="00046969" w:rsidRPr="006A7C94" w:rsidRDefault="00046969" w:rsidP="00BF546F">
      <w:pPr>
        <w:pStyle w:val="ListParagraph"/>
        <w:numPr>
          <w:ilvl w:val="0"/>
          <w:numId w:val="17"/>
        </w:numPr>
        <w:spacing w:after="0" w:line="360" w:lineRule="auto"/>
        <w:ind w:left="360"/>
        <w:jc w:val="both"/>
        <w:rPr>
          <w:rFonts w:ascii="Times New Roman" w:hAnsi="Times New Roman" w:cs="Times New Roman"/>
          <w:sz w:val="26"/>
          <w:szCs w:val="26"/>
          <w:lang w:val="vi-VN"/>
        </w:rPr>
      </w:pPr>
      <w:r w:rsidRPr="006A7C94">
        <w:rPr>
          <w:rFonts w:ascii="Times New Roman" w:hAnsi="Times New Roman" w:cs="Times New Roman"/>
          <w:sz w:val="26"/>
          <w:szCs w:val="26"/>
        </w:rPr>
        <w:t>Microsoft Visual Studio 2019</w:t>
      </w:r>
    </w:p>
    <w:p w14:paraId="05C02587" w14:textId="483E304D" w:rsidR="00046969" w:rsidRPr="006A7C94" w:rsidRDefault="00046969" w:rsidP="00BF546F">
      <w:pPr>
        <w:pStyle w:val="ListParagraph"/>
        <w:numPr>
          <w:ilvl w:val="0"/>
          <w:numId w:val="17"/>
        </w:numPr>
        <w:spacing w:after="0" w:line="360" w:lineRule="auto"/>
        <w:ind w:left="360"/>
        <w:jc w:val="both"/>
        <w:rPr>
          <w:rFonts w:ascii="Times New Roman" w:hAnsi="Times New Roman" w:cs="Times New Roman"/>
          <w:sz w:val="26"/>
          <w:szCs w:val="26"/>
          <w:lang w:val="vi-VN"/>
        </w:rPr>
      </w:pPr>
      <w:r w:rsidRPr="006A7C94">
        <w:rPr>
          <w:rFonts w:ascii="Times New Roman" w:hAnsi="Times New Roman" w:cs="Times New Roman"/>
          <w:sz w:val="26"/>
          <w:szCs w:val="26"/>
        </w:rPr>
        <w:t>DroidCam (Mobile Application)</w:t>
      </w:r>
    </w:p>
    <w:p w14:paraId="14CFCBF2" w14:textId="1F2A0F3C" w:rsidR="00046969" w:rsidRPr="006A7C94" w:rsidRDefault="00046969" w:rsidP="00BF546F">
      <w:pPr>
        <w:pStyle w:val="ListParagraph"/>
        <w:numPr>
          <w:ilvl w:val="0"/>
          <w:numId w:val="17"/>
        </w:numPr>
        <w:spacing w:after="0" w:line="360" w:lineRule="auto"/>
        <w:ind w:left="360"/>
        <w:jc w:val="both"/>
        <w:rPr>
          <w:rFonts w:ascii="Times New Roman" w:hAnsi="Times New Roman" w:cs="Times New Roman"/>
          <w:sz w:val="26"/>
          <w:szCs w:val="26"/>
          <w:lang w:val="vi-VN"/>
        </w:rPr>
      </w:pPr>
      <w:r w:rsidRPr="006A7C94">
        <w:rPr>
          <w:rFonts w:ascii="Times New Roman" w:hAnsi="Times New Roman" w:cs="Times New Roman"/>
          <w:sz w:val="26"/>
          <w:szCs w:val="26"/>
        </w:rPr>
        <w:t>Mô hình kiến trúc MVC:</w:t>
      </w:r>
    </w:p>
    <w:p w14:paraId="328D6D19" w14:textId="77777777" w:rsidR="00046969" w:rsidRPr="006A7C94" w:rsidRDefault="00046969" w:rsidP="00BF546F">
      <w:pPr>
        <w:pStyle w:val="ListParagraph"/>
        <w:numPr>
          <w:ilvl w:val="0"/>
          <w:numId w:val="17"/>
        </w:numPr>
        <w:spacing w:after="0" w:line="360" w:lineRule="auto"/>
        <w:jc w:val="both"/>
        <w:rPr>
          <w:rFonts w:ascii="Times New Roman" w:hAnsi="Times New Roman" w:cs="Times New Roman"/>
          <w:b/>
          <w:bCs/>
          <w:sz w:val="26"/>
          <w:szCs w:val="26"/>
        </w:rPr>
      </w:pPr>
      <w:r w:rsidRPr="006A7C94">
        <w:rPr>
          <w:rFonts w:ascii="Times New Roman" w:hAnsi="Times New Roman" w:cs="Times New Roman"/>
          <w:noProof/>
          <w:sz w:val="26"/>
          <w:szCs w:val="26"/>
          <w:lang w:val="vi-VN"/>
        </w:rPr>
        <w:drawing>
          <wp:anchor distT="0" distB="0" distL="114300" distR="114300" simplePos="0" relativeHeight="251669504" behindDoc="0" locked="0" layoutInCell="1" allowOverlap="1" wp14:anchorId="0D11B043" wp14:editId="22AFD1F9">
            <wp:simplePos x="0" y="0"/>
            <wp:positionH relativeFrom="column">
              <wp:posOffset>461010</wp:posOffset>
            </wp:positionH>
            <wp:positionV relativeFrom="paragraph">
              <wp:posOffset>88265</wp:posOffset>
            </wp:positionV>
            <wp:extent cx="2338705" cy="3686175"/>
            <wp:effectExtent l="0" t="0" r="444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2338705" cy="3686175"/>
                    </a:xfrm>
                    <a:prstGeom prst="rect">
                      <a:avLst/>
                    </a:prstGeom>
                  </pic:spPr>
                </pic:pic>
              </a:graphicData>
            </a:graphic>
            <wp14:sizeRelH relativeFrom="margin">
              <wp14:pctWidth>0</wp14:pctWidth>
            </wp14:sizeRelH>
            <wp14:sizeRelV relativeFrom="margin">
              <wp14:pctHeight>0</wp14:pctHeight>
            </wp14:sizeRelV>
          </wp:anchor>
        </w:drawing>
      </w:r>
      <w:r w:rsidRPr="006A7C94">
        <w:rPr>
          <w:rFonts w:ascii="Times New Roman" w:hAnsi="Times New Roman" w:cs="Times New Roman"/>
          <w:b/>
          <w:bCs/>
          <w:sz w:val="26"/>
          <w:szCs w:val="26"/>
        </w:rPr>
        <w:t xml:space="preserve">Tầng View: </w:t>
      </w:r>
    </w:p>
    <w:p w14:paraId="6AAE1EA8" w14:textId="66321C0B" w:rsidR="00046969" w:rsidRPr="006A7C94" w:rsidRDefault="00046969" w:rsidP="00BF546F">
      <w:pPr>
        <w:pStyle w:val="ListParagraph"/>
        <w:spacing w:after="0" w:line="360" w:lineRule="auto"/>
        <w:jc w:val="both"/>
        <w:rPr>
          <w:rFonts w:ascii="Times New Roman" w:hAnsi="Times New Roman" w:cs="Times New Roman"/>
          <w:sz w:val="26"/>
          <w:szCs w:val="26"/>
        </w:rPr>
      </w:pPr>
      <w:r w:rsidRPr="006A7C94">
        <w:rPr>
          <w:rFonts w:ascii="Times New Roman" w:hAnsi="Times New Roman" w:cs="Times New Roman"/>
          <w:sz w:val="26"/>
          <w:szCs w:val="26"/>
        </w:rPr>
        <w:t>là tầng giao diện của người dùng, chứa các thành phần giao diện như textbox, button, datagrid,</w:t>
      </w:r>
      <w:r w:rsidR="00240B2B" w:rsidRPr="006A7C94">
        <w:rPr>
          <w:rFonts w:ascii="Times New Roman" w:hAnsi="Times New Roman" w:cs="Times New Roman"/>
          <w:sz w:val="26"/>
          <w:szCs w:val="26"/>
          <w:lang w:val="vi-VN"/>
        </w:rPr>
        <w:t xml:space="preserve"> </w:t>
      </w:r>
      <w:r w:rsidRPr="006A7C94">
        <w:rPr>
          <w:rFonts w:ascii="Times New Roman" w:hAnsi="Times New Roman" w:cs="Times New Roman"/>
          <w:sz w:val="26"/>
          <w:szCs w:val="26"/>
        </w:rPr>
        <w:t>…</w:t>
      </w:r>
    </w:p>
    <w:p w14:paraId="5170DD41" w14:textId="2D66E202" w:rsidR="00046969" w:rsidRPr="006A7C94" w:rsidRDefault="00046969" w:rsidP="00BF546F">
      <w:pPr>
        <w:pStyle w:val="ListParagraph"/>
        <w:numPr>
          <w:ilvl w:val="0"/>
          <w:numId w:val="17"/>
        </w:numPr>
        <w:spacing w:after="0" w:line="360" w:lineRule="auto"/>
        <w:jc w:val="both"/>
        <w:rPr>
          <w:rFonts w:ascii="Times New Roman" w:hAnsi="Times New Roman" w:cs="Times New Roman"/>
          <w:b/>
          <w:bCs/>
          <w:sz w:val="26"/>
          <w:szCs w:val="26"/>
        </w:rPr>
      </w:pPr>
      <w:r w:rsidRPr="006A7C94">
        <w:rPr>
          <w:rFonts w:ascii="Times New Roman" w:hAnsi="Times New Roman" w:cs="Times New Roman"/>
          <w:b/>
          <w:bCs/>
          <w:sz w:val="26"/>
          <w:szCs w:val="26"/>
        </w:rPr>
        <w:t xml:space="preserve">Tầng Control: </w:t>
      </w:r>
    </w:p>
    <w:p w14:paraId="5EF922AB" w14:textId="0F3CD6B6" w:rsidR="00046969" w:rsidRPr="006A7C94" w:rsidRDefault="00046969" w:rsidP="00BF546F">
      <w:pPr>
        <w:pStyle w:val="ListParagraph"/>
        <w:spacing w:after="0" w:line="360" w:lineRule="auto"/>
        <w:jc w:val="both"/>
        <w:rPr>
          <w:rFonts w:ascii="Times New Roman" w:hAnsi="Times New Roman" w:cs="Times New Roman"/>
          <w:sz w:val="26"/>
          <w:szCs w:val="26"/>
        </w:rPr>
      </w:pPr>
      <w:r w:rsidRPr="006A7C94">
        <w:rPr>
          <w:rFonts w:ascii="Times New Roman" w:hAnsi="Times New Roman" w:cs="Times New Roman"/>
          <w:sz w:val="26"/>
          <w:szCs w:val="26"/>
        </w:rPr>
        <w:t>Là tầng thực hiện các tính toán xử lý tự động bằng các dữ liệu được người dùng nhập vào hoặc dữ liệu lấy từ tầng Model</w:t>
      </w:r>
      <w:r w:rsidR="00BF546F">
        <w:rPr>
          <w:rFonts w:ascii="Times New Roman" w:hAnsi="Times New Roman" w:cs="Times New Roman"/>
          <w:sz w:val="26"/>
          <w:szCs w:val="26"/>
        </w:rPr>
        <w:t>.</w:t>
      </w:r>
    </w:p>
    <w:p w14:paraId="3567F592" w14:textId="59DFF5CD" w:rsidR="00046969" w:rsidRPr="006A7C94" w:rsidRDefault="00046969" w:rsidP="00BF546F">
      <w:pPr>
        <w:pStyle w:val="ListParagraph"/>
        <w:numPr>
          <w:ilvl w:val="0"/>
          <w:numId w:val="17"/>
        </w:numPr>
        <w:spacing w:after="0" w:line="360" w:lineRule="auto"/>
        <w:jc w:val="both"/>
        <w:rPr>
          <w:rFonts w:ascii="Times New Roman" w:hAnsi="Times New Roman" w:cs="Times New Roman"/>
          <w:b/>
          <w:bCs/>
          <w:sz w:val="26"/>
          <w:szCs w:val="26"/>
        </w:rPr>
      </w:pPr>
      <w:r w:rsidRPr="006A7C94">
        <w:rPr>
          <w:rFonts w:ascii="Times New Roman" w:hAnsi="Times New Roman" w:cs="Times New Roman"/>
          <w:b/>
          <w:bCs/>
          <w:sz w:val="26"/>
          <w:szCs w:val="26"/>
        </w:rPr>
        <w:t>Tầng Model:</w:t>
      </w:r>
    </w:p>
    <w:p w14:paraId="7651C70E" w14:textId="699215DE" w:rsidR="00046969" w:rsidRPr="00BF546F" w:rsidRDefault="00046969" w:rsidP="00BF546F">
      <w:pPr>
        <w:pStyle w:val="ListParagraph"/>
        <w:spacing w:after="0" w:line="360" w:lineRule="auto"/>
        <w:jc w:val="both"/>
        <w:rPr>
          <w:rFonts w:ascii="Times New Roman" w:hAnsi="Times New Roman" w:cs="Times New Roman"/>
          <w:sz w:val="26"/>
          <w:szCs w:val="26"/>
          <w:lang w:val="vi-VN"/>
        </w:rPr>
      </w:pPr>
      <w:r w:rsidRPr="006A7C94">
        <w:rPr>
          <w:rFonts w:ascii="Times New Roman" w:hAnsi="Times New Roman" w:cs="Times New Roman"/>
          <w:sz w:val="26"/>
          <w:szCs w:val="26"/>
        </w:rPr>
        <w:t xml:space="preserve">Là tầng thao tác với Cơ sở dữ liệu thực hiện các </w:t>
      </w:r>
      <w:r w:rsidR="00BF546F">
        <w:rPr>
          <w:rFonts w:ascii="Times New Roman" w:hAnsi="Times New Roman" w:cs="Times New Roman"/>
          <w:sz w:val="26"/>
          <w:szCs w:val="26"/>
        </w:rPr>
        <w:t>giao thức</w:t>
      </w:r>
      <w:r w:rsidR="00BF546F">
        <w:rPr>
          <w:rFonts w:ascii="Times New Roman" w:hAnsi="Times New Roman" w:cs="Times New Roman"/>
          <w:sz w:val="26"/>
          <w:szCs w:val="26"/>
          <w:lang w:val="vi-VN"/>
        </w:rPr>
        <w:t xml:space="preserve"> với database.</w:t>
      </w:r>
    </w:p>
    <w:p w14:paraId="6DD46C55" w14:textId="77777777" w:rsidR="00046969" w:rsidRDefault="00046969" w:rsidP="00BF546F">
      <w:pPr>
        <w:rPr>
          <w:lang w:val="vi-VN"/>
        </w:rPr>
      </w:pPr>
    </w:p>
    <w:p w14:paraId="5BE99686" w14:textId="77777777" w:rsidR="00046969" w:rsidRDefault="00046969" w:rsidP="00BF546F">
      <w:pPr>
        <w:rPr>
          <w:lang w:val="vi-VN"/>
        </w:rPr>
      </w:pPr>
    </w:p>
    <w:p w14:paraId="60FA82B6" w14:textId="77777777" w:rsidR="00046969" w:rsidRPr="00BF546F" w:rsidRDefault="00046969" w:rsidP="00BF546F"/>
    <w:p w14:paraId="70246A2C" w14:textId="77777777" w:rsidR="00981060" w:rsidRPr="00BF546F" w:rsidRDefault="00981060" w:rsidP="00BF546F"/>
    <w:p w14:paraId="05ECD52B" w14:textId="1394C024" w:rsidR="00653BBE" w:rsidRPr="006A7C94" w:rsidRDefault="00BF546F" w:rsidP="00BF546F">
      <w:pPr>
        <w:pStyle w:val="Heading2"/>
        <w:numPr>
          <w:ilvl w:val="0"/>
          <w:numId w:val="36"/>
        </w:numPr>
        <w:ind w:left="360"/>
        <w:rPr>
          <w:rFonts w:ascii="Times New Roman" w:hAnsi="Times New Roman" w:cs="Times New Roman"/>
          <w:b/>
          <w:bCs/>
          <w:color w:val="auto"/>
          <w:lang w:val="vi-VN"/>
        </w:rPr>
      </w:pPr>
      <w:bookmarkStart w:id="22" w:name="_Toc76667306"/>
      <w:r w:rsidRPr="006A7C94">
        <w:rPr>
          <w:rFonts w:ascii="Times New Roman" w:hAnsi="Times New Roman" w:cs="Times New Roman"/>
          <w:b/>
          <w:bCs/>
          <w:color w:val="auto"/>
          <w:lang w:val="vi-VN"/>
        </w:rPr>
        <w:t>Vấn đề khi cài đặt</w:t>
      </w:r>
      <w:bookmarkEnd w:id="22"/>
    </w:p>
    <w:p w14:paraId="6ED3C0E5" w14:textId="74E7CDEA" w:rsidR="00046969" w:rsidRPr="006A7C94" w:rsidRDefault="00046969" w:rsidP="006A7C94">
      <w:pPr>
        <w:spacing w:line="360" w:lineRule="auto"/>
        <w:rPr>
          <w:rFonts w:ascii="Times New Roman" w:hAnsi="Times New Roman" w:cs="Times New Roman"/>
          <w:sz w:val="26"/>
          <w:szCs w:val="26"/>
        </w:rPr>
      </w:pPr>
      <w:r w:rsidRPr="006A7C94">
        <w:rPr>
          <w:rFonts w:ascii="Times New Roman" w:hAnsi="Times New Roman" w:cs="Times New Roman"/>
          <w:sz w:val="26"/>
          <w:szCs w:val="26"/>
        </w:rPr>
        <w:t>Phải tạo Cơ sở dữ liệu thủ công bầng cách chạy command:</w:t>
      </w:r>
    </w:p>
    <w:p w14:paraId="7BD37AD9" w14:textId="51926401" w:rsidR="00046969" w:rsidRPr="006A7C94" w:rsidRDefault="00046969" w:rsidP="006A7C94">
      <w:pPr>
        <w:pStyle w:val="ListParagraph"/>
        <w:numPr>
          <w:ilvl w:val="0"/>
          <w:numId w:val="17"/>
        </w:numPr>
        <w:spacing w:line="360" w:lineRule="auto"/>
        <w:rPr>
          <w:rFonts w:ascii="Times New Roman" w:hAnsi="Times New Roman" w:cs="Times New Roman"/>
          <w:sz w:val="26"/>
          <w:szCs w:val="26"/>
        </w:rPr>
      </w:pPr>
      <w:r w:rsidRPr="006A7C94">
        <w:rPr>
          <w:rFonts w:ascii="Times New Roman" w:hAnsi="Times New Roman" w:cs="Times New Roman"/>
          <w:sz w:val="26"/>
          <w:szCs w:val="26"/>
        </w:rPr>
        <w:t xml:space="preserve">Mở và edit createDBQLNH.cmd đổi ‘TUAN-ANH’ thành tên server của máy chạy </w:t>
      </w:r>
      <w:proofErr w:type="gramStart"/>
      <w:r w:rsidRPr="006A7C94">
        <w:rPr>
          <w:rFonts w:ascii="Times New Roman" w:hAnsi="Times New Roman" w:cs="Times New Roman"/>
          <w:sz w:val="26"/>
          <w:szCs w:val="26"/>
        </w:rPr>
        <w:t>thử</w:t>
      </w:r>
      <w:proofErr w:type="gramEnd"/>
    </w:p>
    <w:p w14:paraId="2B7479A8" w14:textId="26D233AD" w:rsidR="00653BBE" w:rsidRPr="00BF546F" w:rsidRDefault="00046969" w:rsidP="00BF546F">
      <w:pPr>
        <w:pStyle w:val="ListParagraph"/>
        <w:numPr>
          <w:ilvl w:val="0"/>
          <w:numId w:val="17"/>
        </w:numPr>
        <w:spacing w:line="360" w:lineRule="auto"/>
        <w:rPr>
          <w:rFonts w:ascii="Times New Roman" w:hAnsi="Times New Roman" w:cs="Times New Roman"/>
          <w:sz w:val="26"/>
          <w:szCs w:val="26"/>
        </w:rPr>
      </w:pPr>
      <w:r w:rsidRPr="006A7C94">
        <w:rPr>
          <w:rFonts w:ascii="Times New Roman" w:hAnsi="Times New Roman" w:cs="Times New Roman"/>
          <w:sz w:val="26"/>
          <w:szCs w:val="26"/>
        </w:rPr>
        <w:t xml:space="preserve">Lưu, đóng và chạy file </w:t>
      </w:r>
      <w:r w:rsidR="00BF546F">
        <w:rPr>
          <w:rFonts w:ascii="Times New Roman" w:hAnsi="Times New Roman" w:cs="Times New Roman"/>
          <w:sz w:val="26"/>
          <w:szCs w:val="26"/>
        </w:rPr>
        <w:t>cmd</w:t>
      </w:r>
      <w:r w:rsidR="00BF546F">
        <w:rPr>
          <w:rFonts w:ascii="Times New Roman" w:hAnsi="Times New Roman" w:cs="Times New Roman"/>
          <w:sz w:val="26"/>
          <w:szCs w:val="26"/>
          <w:lang w:val="vi-VN"/>
        </w:rPr>
        <w:t>.</w:t>
      </w:r>
    </w:p>
    <w:p w14:paraId="405F3EF1" w14:textId="77777777" w:rsidR="00981060" w:rsidRDefault="00981060">
      <w:pPr>
        <w:rPr>
          <w:rFonts w:asciiTheme="majorHAnsi" w:eastAsiaTheme="majorEastAsia" w:hAnsiTheme="majorHAnsi" w:cstheme="majorBidi"/>
          <w:color w:val="2F5496" w:themeColor="accent1" w:themeShade="BF"/>
          <w:sz w:val="32"/>
          <w:szCs w:val="32"/>
          <w:lang w:val="vi-VN"/>
        </w:rPr>
      </w:pPr>
      <w:r>
        <w:rPr>
          <w:lang w:val="vi-VN"/>
        </w:rPr>
        <w:br w:type="page"/>
      </w:r>
    </w:p>
    <w:p w14:paraId="1105EA22" w14:textId="7A66A248" w:rsidR="00582C96" w:rsidRDefault="00BF546F" w:rsidP="00582C96">
      <w:pPr>
        <w:pStyle w:val="Heading1"/>
        <w:spacing w:before="0" w:line="360" w:lineRule="auto"/>
        <w:jc w:val="center"/>
        <w:rPr>
          <w:rFonts w:ascii="Times New Roman" w:hAnsi="Times New Roman" w:cs="Times New Roman"/>
          <w:b/>
          <w:bCs/>
          <w:color w:val="auto"/>
          <w:sz w:val="26"/>
          <w:szCs w:val="26"/>
          <w:lang w:val="vi-VN"/>
        </w:rPr>
      </w:pPr>
      <w:bookmarkStart w:id="23" w:name="_Toc76667307"/>
      <w:r w:rsidRPr="00BF546F">
        <w:rPr>
          <w:rFonts w:ascii="Times New Roman" w:hAnsi="Times New Roman" w:cs="Times New Roman"/>
          <w:b/>
          <w:bCs/>
          <w:color w:val="auto"/>
          <w:sz w:val="26"/>
          <w:szCs w:val="26"/>
          <w:lang w:val="vi-VN"/>
        </w:rPr>
        <w:lastRenderedPageBreak/>
        <w:t>CHƯƠNG 5: KIỂM THỬ</w:t>
      </w:r>
      <w:bookmarkEnd w:id="23"/>
    </w:p>
    <w:p w14:paraId="4E6C9A78" w14:textId="77777777" w:rsidR="00582C96" w:rsidRPr="00582C96" w:rsidRDefault="00582C96" w:rsidP="00582C96">
      <w:pPr>
        <w:rPr>
          <w:lang w:val="vi-VN"/>
        </w:rPr>
      </w:pPr>
    </w:p>
    <w:tbl>
      <w:tblPr>
        <w:tblStyle w:val="TableGrid"/>
        <w:tblW w:w="10075" w:type="dxa"/>
        <w:tblLook w:val="04A0" w:firstRow="1" w:lastRow="0" w:firstColumn="1" w:lastColumn="0" w:noHBand="0" w:noVBand="1"/>
      </w:tblPr>
      <w:tblGrid>
        <w:gridCol w:w="2267"/>
        <w:gridCol w:w="2318"/>
        <w:gridCol w:w="1303"/>
        <w:gridCol w:w="2927"/>
        <w:gridCol w:w="1260"/>
      </w:tblGrid>
      <w:tr w:rsidR="00582C96" w:rsidRPr="00421ABB" w14:paraId="5403A5C3" w14:textId="77777777" w:rsidTr="00582C96">
        <w:tc>
          <w:tcPr>
            <w:tcW w:w="2267" w:type="dxa"/>
            <w:vMerge w:val="restart"/>
          </w:tcPr>
          <w:p w14:paraId="2AF3E0B6" w14:textId="77777777" w:rsidR="00582C96" w:rsidRPr="00421ABB" w:rsidRDefault="00582C96" w:rsidP="00582C96">
            <w:pPr>
              <w:spacing w:line="360" w:lineRule="auto"/>
              <w:jc w:val="center"/>
              <w:rPr>
                <w:rFonts w:ascii="Times New Roman" w:hAnsi="Times New Roman" w:cs="Times New Roman"/>
                <w:b/>
                <w:sz w:val="26"/>
                <w:szCs w:val="26"/>
              </w:rPr>
            </w:pPr>
            <w:r w:rsidRPr="00421ABB">
              <w:rPr>
                <w:rFonts w:ascii="Times New Roman" w:hAnsi="Times New Roman" w:cs="Times New Roman"/>
                <w:b/>
                <w:sz w:val="26"/>
                <w:szCs w:val="26"/>
              </w:rPr>
              <w:t>Test Script</w:t>
            </w:r>
          </w:p>
        </w:tc>
        <w:tc>
          <w:tcPr>
            <w:tcW w:w="2318" w:type="dxa"/>
            <w:vMerge w:val="restart"/>
          </w:tcPr>
          <w:p w14:paraId="69006F18" w14:textId="77777777" w:rsidR="00582C96" w:rsidRPr="00421ABB" w:rsidRDefault="00582C96" w:rsidP="00582C96">
            <w:pPr>
              <w:spacing w:line="360" w:lineRule="auto"/>
              <w:jc w:val="center"/>
              <w:rPr>
                <w:rFonts w:ascii="Times New Roman" w:hAnsi="Times New Roman" w:cs="Times New Roman"/>
                <w:b/>
                <w:sz w:val="26"/>
                <w:szCs w:val="26"/>
              </w:rPr>
            </w:pPr>
            <w:r w:rsidRPr="00421ABB">
              <w:rPr>
                <w:rFonts w:ascii="Times New Roman" w:hAnsi="Times New Roman" w:cs="Times New Roman"/>
                <w:b/>
                <w:sz w:val="26"/>
                <w:szCs w:val="26"/>
              </w:rPr>
              <w:t>Test Case</w:t>
            </w:r>
          </w:p>
        </w:tc>
        <w:tc>
          <w:tcPr>
            <w:tcW w:w="1303" w:type="dxa"/>
            <w:vMerge w:val="restart"/>
          </w:tcPr>
          <w:p w14:paraId="50B2E8C6" w14:textId="77777777" w:rsidR="00582C96" w:rsidRPr="00421ABB" w:rsidRDefault="00582C96" w:rsidP="00582C96">
            <w:pPr>
              <w:spacing w:line="360" w:lineRule="auto"/>
              <w:jc w:val="center"/>
              <w:rPr>
                <w:rFonts w:ascii="Times New Roman" w:hAnsi="Times New Roman" w:cs="Times New Roman"/>
                <w:b/>
                <w:sz w:val="26"/>
                <w:szCs w:val="26"/>
              </w:rPr>
            </w:pPr>
            <w:r w:rsidRPr="00421ABB">
              <w:rPr>
                <w:rFonts w:ascii="Times New Roman" w:hAnsi="Times New Roman" w:cs="Times New Roman"/>
                <w:b/>
                <w:sz w:val="26"/>
                <w:szCs w:val="26"/>
              </w:rPr>
              <w:t>Input</w:t>
            </w:r>
          </w:p>
        </w:tc>
        <w:tc>
          <w:tcPr>
            <w:tcW w:w="4187" w:type="dxa"/>
            <w:gridSpan w:val="2"/>
          </w:tcPr>
          <w:p w14:paraId="7A98D3D6" w14:textId="77777777" w:rsidR="00582C96" w:rsidRPr="00421ABB" w:rsidRDefault="00582C96" w:rsidP="00582C96">
            <w:pPr>
              <w:spacing w:line="360" w:lineRule="auto"/>
              <w:jc w:val="center"/>
              <w:rPr>
                <w:rFonts w:ascii="Times New Roman" w:hAnsi="Times New Roman" w:cs="Times New Roman"/>
                <w:b/>
                <w:sz w:val="26"/>
                <w:szCs w:val="26"/>
                <w:lang w:val="vi-VN"/>
              </w:rPr>
            </w:pPr>
            <w:r w:rsidRPr="00421ABB">
              <w:rPr>
                <w:rFonts w:ascii="Times New Roman" w:hAnsi="Times New Roman" w:cs="Times New Roman"/>
                <w:b/>
                <w:sz w:val="26"/>
                <w:szCs w:val="26"/>
              </w:rPr>
              <w:t>Output</w:t>
            </w:r>
          </w:p>
        </w:tc>
      </w:tr>
      <w:tr w:rsidR="00582C96" w:rsidRPr="00421ABB" w14:paraId="761B3D22" w14:textId="77777777" w:rsidTr="00582C96">
        <w:tc>
          <w:tcPr>
            <w:tcW w:w="2267" w:type="dxa"/>
            <w:vMerge/>
          </w:tcPr>
          <w:p w14:paraId="2AFB0EC5" w14:textId="77777777" w:rsidR="00582C96" w:rsidRPr="00421ABB" w:rsidRDefault="00582C96" w:rsidP="00582C96">
            <w:pPr>
              <w:spacing w:line="360" w:lineRule="auto"/>
              <w:jc w:val="center"/>
              <w:rPr>
                <w:rFonts w:ascii="Times New Roman" w:hAnsi="Times New Roman" w:cs="Times New Roman"/>
                <w:sz w:val="26"/>
                <w:szCs w:val="26"/>
                <w:lang w:val="vi-VN"/>
              </w:rPr>
            </w:pPr>
          </w:p>
        </w:tc>
        <w:tc>
          <w:tcPr>
            <w:tcW w:w="2318" w:type="dxa"/>
            <w:vMerge/>
          </w:tcPr>
          <w:p w14:paraId="7C7268BD" w14:textId="77777777" w:rsidR="00582C96" w:rsidRPr="00421ABB" w:rsidRDefault="00582C96" w:rsidP="00582C96">
            <w:pPr>
              <w:spacing w:line="360" w:lineRule="auto"/>
              <w:jc w:val="center"/>
              <w:rPr>
                <w:rFonts w:ascii="Times New Roman" w:hAnsi="Times New Roman" w:cs="Times New Roman"/>
                <w:sz w:val="26"/>
                <w:szCs w:val="26"/>
                <w:lang w:val="vi-VN"/>
              </w:rPr>
            </w:pPr>
          </w:p>
        </w:tc>
        <w:tc>
          <w:tcPr>
            <w:tcW w:w="1303" w:type="dxa"/>
            <w:vMerge/>
          </w:tcPr>
          <w:p w14:paraId="4C291E4F" w14:textId="77777777" w:rsidR="00582C96" w:rsidRPr="00421ABB" w:rsidRDefault="00582C96" w:rsidP="00582C96">
            <w:pPr>
              <w:spacing w:line="360" w:lineRule="auto"/>
              <w:jc w:val="center"/>
              <w:rPr>
                <w:rFonts w:ascii="Times New Roman" w:hAnsi="Times New Roman" w:cs="Times New Roman"/>
                <w:sz w:val="26"/>
                <w:szCs w:val="26"/>
                <w:lang w:val="vi-VN"/>
              </w:rPr>
            </w:pPr>
          </w:p>
        </w:tc>
        <w:tc>
          <w:tcPr>
            <w:tcW w:w="2927" w:type="dxa"/>
          </w:tcPr>
          <w:p w14:paraId="607C9C15" w14:textId="77777777" w:rsidR="00582C96" w:rsidRPr="00421ABB" w:rsidRDefault="00582C96" w:rsidP="00582C96">
            <w:pPr>
              <w:spacing w:line="360" w:lineRule="auto"/>
              <w:jc w:val="center"/>
              <w:rPr>
                <w:rFonts w:ascii="Times New Roman" w:hAnsi="Times New Roman" w:cs="Times New Roman"/>
                <w:b/>
                <w:sz w:val="26"/>
                <w:szCs w:val="26"/>
              </w:rPr>
            </w:pPr>
            <w:r w:rsidRPr="00421ABB">
              <w:rPr>
                <w:rFonts w:ascii="Times New Roman" w:hAnsi="Times New Roman" w:cs="Times New Roman"/>
                <w:b/>
                <w:sz w:val="26"/>
                <w:szCs w:val="26"/>
              </w:rPr>
              <w:t>Mong muốn</w:t>
            </w:r>
          </w:p>
        </w:tc>
        <w:tc>
          <w:tcPr>
            <w:tcW w:w="1260" w:type="dxa"/>
          </w:tcPr>
          <w:p w14:paraId="277CB43D" w14:textId="77777777" w:rsidR="00582C96" w:rsidRPr="00421ABB" w:rsidRDefault="00582C96" w:rsidP="00582C96">
            <w:pPr>
              <w:spacing w:line="360" w:lineRule="auto"/>
              <w:ind w:left="224" w:hanging="224"/>
              <w:jc w:val="center"/>
              <w:rPr>
                <w:rFonts w:ascii="Times New Roman" w:hAnsi="Times New Roman" w:cs="Times New Roman"/>
                <w:b/>
                <w:sz w:val="26"/>
                <w:szCs w:val="26"/>
              </w:rPr>
            </w:pPr>
            <w:r w:rsidRPr="00421ABB">
              <w:rPr>
                <w:rFonts w:ascii="Times New Roman" w:hAnsi="Times New Roman" w:cs="Times New Roman"/>
                <w:b/>
                <w:sz w:val="26"/>
                <w:szCs w:val="26"/>
              </w:rPr>
              <w:t>Thực tế</w:t>
            </w:r>
          </w:p>
        </w:tc>
      </w:tr>
      <w:tr w:rsidR="00582C96" w:rsidRPr="00421ABB" w14:paraId="3C0FB0B8" w14:textId="77777777" w:rsidTr="00582C96">
        <w:tc>
          <w:tcPr>
            <w:tcW w:w="2267" w:type="dxa"/>
            <w:vMerge w:val="restart"/>
            <w:vAlign w:val="center"/>
          </w:tcPr>
          <w:p w14:paraId="0E052B4E"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lang w:val="vi-VN"/>
              </w:rPr>
              <w:t>Kiểm tra đăng nhập người dùng</w:t>
            </w:r>
          </w:p>
        </w:tc>
        <w:tc>
          <w:tcPr>
            <w:tcW w:w="2318" w:type="dxa"/>
          </w:tcPr>
          <w:p w14:paraId="775AFCD0"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lang w:val="vi-VN"/>
              </w:rPr>
              <w:t>Giao diện có hiện phù hợp với loại tài khoản không</w:t>
            </w:r>
          </w:p>
        </w:tc>
        <w:tc>
          <w:tcPr>
            <w:tcW w:w="1303" w:type="dxa"/>
          </w:tcPr>
          <w:p w14:paraId="78A1C194"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Không</w:t>
            </w:r>
          </w:p>
        </w:tc>
        <w:tc>
          <w:tcPr>
            <w:tcW w:w="2927" w:type="dxa"/>
          </w:tcPr>
          <w:p w14:paraId="708C3B15"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lang w:val="vi-VN"/>
              </w:rPr>
              <w:t>Phần mềm hiện đúng giao diện phù hợp với từng loại tài khoản</w:t>
            </w:r>
          </w:p>
        </w:tc>
        <w:tc>
          <w:tcPr>
            <w:tcW w:w="1260" w:type="dxa"/>
          </w:tcPr>
          <w:p w14:paraId="4EC37942"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46F54A55" w14:textId="77777777" w:rsidTr="00582C96">
        <w:tc>
          <w:tcPr>
            <w:tcW w:w="2267" w:type="dxa"/>
            <w:vMerge/>
          </w:tcPr>
          <w:p w14:paraId="40FB5138" w14:textId="77777777" w:rsidR="00582C96" w:rsidRPr="00421ABB" w:rsidRDefault="00582C96" w:rsidP="00582C96">
            <w:pPr>
              <w:spacing w:line="360" w:lineRule="auto"/>
              <w:jc w:val="center"/>
              <w:rPr>
                <w:rFonts w:ascii="Times New Roman" w:hAnsi="Times New Roman" w:cs="Times New Roman"/>
                <w:sz w:val="26"/>
                <w:szCs w:val="26"/>
              </w:rPr>
            </w:pPr>
          </w:p>
        </w:tc>
        <w:tc>
          <w:tcPr>
            <w:tcW w:w="2318" w:type="dxa"/>
          </w:tcPr>
          <w:p w14:paraId="0467AB09"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Có báo lỗi khi tài khoản không tồn tại không</w:t>
            </w:r>
          </w:p>
        </w:tc>
        <w:tc>
          <w:tcPr>
            <w:tcW w:w="1303" w:type="dxa"/>
          </w:tcPr>
          <w:p w14:paraId="18193C02"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Không</w:t>
            </w:r>
          </w:p>
        </w:tc>
        <w:tc>
          <w:tcPr>
            <w:tcW w:w="2927" w:type="dxa"/>
          </w:tcPr>
          <w:p w14:paraId="1B1FD3FF"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Phần mềm báo lỗi</w:t>
            </w:r>
          </w:p>
        </w:tc>
        <w:tc>
          <w:tcPr>
            <w:tcW w:w="1260" w:type="dxa"/>
          </w:tcPr>
          <w:p w14:paraId="2F14AB1D"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606AFB82" w14:textId="77777777" w:rsidTr="00582C96">
        <w:trPr>
          <w:trHeight w:val="935"/>
        </w:trPr>
        <w:tc>
          <w:tcPr>
            <w:tcW w:w="2267" w:type="dxa"/>
            <w:vMerge/>
          </w:tcPr>
          <w:p w14:paraId="4B316DB4" w14:textId="77777777" w:rsidR="00582C96" w:rsidRPr="00421ABB" w:rsidRDefault="00582C96" w:rsidP="00582C96">
            <w:pPr>
              <w:spacing w:line="360" w:lineRule="auto"/>
              <w:jc w:val="center"/>
              <w:rPr>
                <w:rFonts w:ascii="Times New Roman" w:hAnsi="Times New Roman" w:cs="Times New Roman"/>
                <w:sz w:val="26"/>
                <w:szCs w:val="26"/>
                <w:lang w:val="vi-VN"/>
              </w:rPr>
            </w:pPr>
          </w:p>
        </w:tc>
        <w:tc>
          <w:tcPr>
            <w:tcW w:w="2318" w:type="dxa"/>
          </w:tcPr>
          <w:p w14:paraId="424A6F87"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lang w:val="vi-VN"/>
              </w:rPr>
              <w:t>Có báo lỗi khi nhập không đầy đủ thông tin tài khoản không</w:t>
            </w:r>
          </w:p>
        </w:tc>
        <w:tc>
          <w:tcPr>
            <w:tcW w:w="1303" w:type="dxa"/>
          </w:tcPr>
          <w:p w14:paraId="3CA55F6A"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-Username</w:t>
            </w:r>
          </w:p>
          <w:p w14:paraId="2F4A4963"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-Password</w:t>
            </w:r>
          </w:p>
        </w:tc>
        <w:tc>
          <w:tcPr>
            <w:tcW w:w="2927" w:type="dxa"/>
          </w:tcPr>
          <w:p w14:paraId="4FEE39AC"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Phần mềm báo lỗi</w:t>
            </w:r>
          </w:p>
        </w:tc>
        <w:tc>
          <w:tcPr>
            <w:tcW w:w="1260" w:type="dxa"/>
          </w:tcPr>
          <w:p w14:paraId="01276C1B"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073629EB" w14:textId="77777777" w:rsidTr="00582C96">
        <w:trPr>
          <w:trHeight w:val="1140"/>
        </w:trPr>
        <w:tc>
          <w:tcPr>
            <w:tcW w:w="2267" w:type="dxa"/>
            <w:vMerge w:val="restart"/>
          </w:tcPr>
          <w:p w14:paraId="033F90CF"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Quản lý hội viên:</w:t>
            </w:r>
          </w:p>
          <w:p w14:paraId="38A30754"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lang w:val="vi-VN"/>
              </w:rPr>
              <w:t>+Thêm:</w:t>
            </w:r>
          </w:p>
          <w:p w14:paraId="615CE8D9"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lang w:val="vi-VN"/>
              </w:rPr>
              <w:t>Đăng nhập bằng tài khoản quản lí</w:t>
            </w:r>
          </w:p>
          <w:p w14:paraId="445DBAAD"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Chọn dánh sách trong phần quản lý hội viên</w:t>
            </w:r>
          </w:p>
          <w:p w14:paraId="5ACF63A0"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Nhập mã hội viên</w:t>
            </w:r>
          </w:p>
          <w:p w14:paraId="612DD6BA"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Nhập thông tin hội viên</w:t>
            </w:r>
          </w:p>
          <w:p w14:paraId="36938319"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Thêm hội viên mới</w:t>
            </w:r>
          </w:p>
          <w:p w14:paraId="541934A4" w14:textId="40714213"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+Sửa,</w:t>
            </w:r>
            <w:r>
              <w:rPr>
                <w:rFonts w:ascii="Times New Roman" w:hAnsi="Times New Roman" w:cs="Times New Roman"/>
                <w:sz w:val="26"/>
                <w:szCs w:val="26"/>
                <w:lang w:val="vi-VN"/>
              </w:rPr>
              <w:t xml:space="preserve"> </w:t>
            </w:r>
            <w:r w:rsidRPr="00421ABB">
              <w:rPr>
                <w:rFonts w:ascii="Times New Roman" w:hAnsi="Times New Roman" w:cs="Times New Roman"/>
                <w:sz w:val="26"/>
                <w:szCs w:val="26"/>
              </w:rPr>
              <w:t>xoá:</w:t>
            </w:r>
          </w:p>
          <w:p w14:paraId="66055A42"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Nhấn chọn hội viên muốn sửa, xoá</w:t>
            </w:r>
          </w:p>
        </w:tc>
        <w:tc>
          <w:tcPr>
            <w:tcW w:w="2318" w:type="dxa"/>
          </w:tcPr>
          <w:p w14:paraId="76647848"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rPr>
              <w:t>Nếu chưa nhập đầy đủ thông tin thì như thế nào</w:t>
            </w:r>
          </w:p>
        </w:tc>
        <w:tc>
          <w:tcPr>
            <w:tcW w:w="1303" w:type="dxa"/>
          </w:tcPr>
          <w:p w14:paraId="076747FD"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-Thông tin của hội viên</w:t>
            </w:r>
          </w:p>
        </w:tc>
        <w:tc>
          <w:tcPr>
            <w:tcW w:w="2927" w:type="dxa"/>
          </w:tcPr>
          <w:p w14:paraId="204162B2"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Thông báo trường chưa nhập thông tin</w:t>
            </w:r>
          </w:p>
        </w:tc>
        <w:tc>
          <w:tcPr>
            <w:tcW w:w="1260" w:type="dxa"/>
          </w:tcPr>
          <w:p w14:paraId="0773F978"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7317BA0C" w14:textId="77777777" w:rsidTr="00582C96">
        <w:trPr>
          <w:trHeight w:val="1139"/>
        </w:trPr>
        <w:tc>
          <w:tcPr>
            <w:tcW w:w="2267" w:type="dxa"/>
            <w:vMerge/>
          </w:tcPr>
          <w:p w14:paraId="43F2CE20" w14:textId="77777777" w:rsidR="00582C96" w:rsidRPr="00421ABB" w:rsidRDefault="00582C96" w:rsidP="00582C96">
            <w:pPr>
              <w:spacing w:line="360" w:lineRule="auto"/>
              <w:jc w:val="center"/>
              <w:rPr>
                <w:rFonts w:ascii="Times New Roman" w:hAnsi="Times New Roman" w:cs="Times New Roman"/>
                <w:sz w:val="26"/>
                <w:szCs w:val="26"/>
              </w:rPr>
            </w:pPr>
          </w:p>
        </w:tc>
        <w:tc>
          <w:tcPr>
            <w:tcW w:w="2318" w:type="dxa"/>
          </w:tcPr>
          <w:p w14:paraId="54DA6C7A"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rPr>
              <w:t>Nếu trùng mã hội viên</w:t>
            </w:r>
          </w:p>
        </w:tc>
        <w:tc>
          <w:tcPr>
            <w:tcW w:w="1303" w:type="dxa"/>
          </w:tcPr>
          <w:p w14:paraId="5A806FC4"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-Mã hội viên</w:t>
            </w:r>
          </w:p>
        </w:tc>
        <w:tc>
          <w:tcPr>
            <w:tcW w:w="2927" w:type="dxa"/>
          </w:tcPr>
          <w:p w14:paraId="0C4C9E2E"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Thông báo trùng</w:t>
            </w:r>
          </w:p>
        </w:tc>
        <w:tc>
          <w:tcPr>
            <w:tcW w:w="1260" w:type="dxa"/>
          </w:tcPr>
          <w:p w14:paraId="725CF45E"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1F4FC4E6" w14:textId="77777777" w:rsidTr="00582C96">
        <w:trPr>
          <w:trHeight w:val="1139"/>
        </w:trPr>
        <w:tc>
          <w:tcPr>
            <w:tcW w:w="2267" w:type="dxa"/>
            <w:vMerge/>
          </w:tcPr>
          <w:p w14:paraId="704960F5" w14:textId="77777777" w:rsidR="00582C96" w:rsidRPr="00421ABB" w:rsidRDefault="00582C96" w:rsidP="00582C96">
            <w:pPr>
              <w:spacing w:line="360" w:lineRule="auto"/>
              <w:jc w:val="center"/>
              <w:rPr>
                <w:rFonts w:ascii="Times New Roman" w:hAnsi="Times New Roman" w:cs="Times New Roman"/>
                <w:sz w:val="26"/>
                <w:szCs w:val="26"/>
              </w:rPr>
            </w:pPr>
            <w:bookmarkStart w:id="24" w:name="_Hlk76648542"/>
          </w:p>
        </w:tc>
        <w:tc>
          <w:tcPr>
            <w:tcW w:w="2318" w:type="dxa"/>
          </w:tcPr>
          <w:p w14:paraId="4A1987EC"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Chọn 1 hội viên bằng cách bấm vào button chọn</w:t>
            </w:r>
          </w:p>
        </w:tc>
        <w:tc>
          <w:tcPr>
            <w:tcW w:w="1303" w:type="dxa"/>
          </w:tcPr>
          <w:p w14:paraId="50803862"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Không</w:t>
            </w:r>
          </w:p>
        </w:tc>
        <w:tc>
          <w:tcPr>
            <w:tcW w:w="2927" w:type="dxa"/>
          </w:tcPr>
          <w:p w14:paraId="61FFE4A9"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Sửa xóa thành công</w:t>
            </w:r>
          </w:p>
        </w:tc>
        <w:tc>
          <w:tcPr>
            <w:tcW w:w="1260" w:type="dxa"/>
          </w:tcPr>
          <w:p w14:paraId="30F4182A"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bookmarkEnd w:id="24"/>
      <w:tr w:rsidR="00582C96" w:rsidRPr="00421ABB" w14:paraId="5052B5AD" w14:textId="77777777" w:rsidTr="00582C96">
        <w:trPr>
          <w:trHeight w:val="1105"/>
        </w:trPr>
        <w:tc>
          <w:tcPr>
            <w:tcW w:w="2267" w:type="dxa"/>
            <w:vMerge w:val="restart"/>
          </w:tcPr>
          <w:p w14:paraId="52416386"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lang w:val="vi-VN"/>
              </w:rPr>
              <w:lastRenderedPageBreak/>
              <w:t>Quản lí nhân viên:</w:t>
            </w:r>
          </w:p>
          <w:p w14:paraId="3193FFD2"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lang w:val="vi-VN"/>
              </w:rPr>
              <w:t>+Thêm:</w:t>
            </w:r>
          </w:p>
          <w:p w14:paraId="15C9E399"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lang w:val="vi-VN"/>
              </w:rPr>
              <w:t>Đăng nhập bằng tài khoản quản lí</w:t>
            </w:r>
          </w:p>
          <w:p w14:paraId="7D2D22EB"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Chọn danh sách trong phần quản lý nhân viên</w:t>
            </w:r>
          </w:p>
          <w:p w14:paraId="47A1965E"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Nhập mã nhân viên</w:t>
            </w:r>
          </w:p>
          <w:p w14:paraId="1D127DE0"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Nhập thông tin nhân viên</w:t>
            </w:r>
          </w:p>
          <w:p w14:paraId="6973B92A"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Thêm nhân viên mới</w:t>
            </w:r>
          </w:p>
          <w:p w14:paraId="17936257"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w:t>
            </w:r>
            <w:proofErr w:type="gramStart"/>
            <w:r w:rsidRPr="00421ABB">
              <w:rPr>
                <w:rFonts w:ascii="Times New Roman" w:hAnsi="Times New Roman" w:cs="Times New Roman"/>
                <w:sz w:val="26"/>
                <w:szCs w:val="26"/>
              </w:rPr>
              <w:t>Sửa,xoá</w:t>
            </w:r>
            <w:proofErr w:type="gramEnd"/>
            <w:r w:rsidRPr="00421ABB">
              <w:rPr>
                <w:rFonts w:ascii="Times New Roman" w:hAnsi="Times New Roman" w:cs="Times New Roman"/>
                <w:sz w:val="26"/>
                <w:szCs w:val="26"/>
              </w:rPr>
              <w:t>:</w:t>
            </w:r>
          </w:p>
          <w:p w14:paraId="0C307488"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Nhấn chọn nhân viên muốn sửa, xoá</w:t>
            </w:r>
          </w:p>
        </w:tc>
        <w:tc>
          <w:tcPr>
            <w:tcW w:w="2318" w:type="dxa"/>
          </w:tcPr>
          <w:p w14:paraId="39F33F7A"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Nếu chưa nhập đầy đủ thông tin thì như thế nào</w:t>
            </w:r>
          </w:p>
        </w:tc>
        <w:tc>
          <w:tcPr>
            <w:tcW w:w="1303" w:type="dxa"/>
          </w:tcPr>
          <w:p w14:paraId="43D6FC65"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-Thông tin của nhân viên</w:t>
            </w:r>
          </w:p>
        </w:tc>
        <w:tc>
          <w:tcPr>
            <w:tcW w:w="2927" w:type="dxa"/>
          </w:tcPr>
          <w:p w14:paraId="299D76B3"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Thông báo trường chưa nhập thông tin</w:t>
            </w:r>
          </w:p>
        </w:tc>
        <w:tc>
          <w:tcPr>
            <w:tcW w:w="1260" w:type="dxa"/>
          </w:tcPr>
          <w:p w14:paraId="18DF79DC"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4E3ABE12" w14:textId="77777777" w:rsidTr="00582C96">
        <w:trPr>
          <w:trHeight w:val="773"/>
        </w:trPr>
        <w:tc>
          <w:tcPr>
            <w:tcW w:w="2267" w:type="dxa"/>
            <w:vMerge/>
          </w:tcPr>
          <w:p w14:paraId="10109600" w14:textId="77777777" w:rsidR="00582C96" w:rsidRPr="00421ABB" w:rsidRDefault="00582C96" w:rsidP="00582C96">
            <w:pPr>
              <w:spacing w:line="360" w:lineRule="auto"/>
              <w:jc w:val="center"/>
              <w:rPr>
                <w:rFonts w:ascii="Times New Roman" w:hAnsi="Times New Roman" w:cs="Times New Roman"/>
                <w:sz w:val="26"/>
                <w:szCs w:val="26"/>
              </w:rPr>
            </w:pPr>
          </w:p>
        </w:tc>
        <w:tc>
          <w:tcPr>
            <w:tcW w:w="2318" w:type="dxa"/>
          </w:tcPr>
          <w:p w14:paraId="675743E8"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Nếu trùng mã nhân viên</w:t>
            </w:r>
          </w:p>
        </w:tc>
        <w:tc>
          <w:tcPr>
            <w:tcW w:w="1303" w:type="dxa"/>
          </w:tcPr>
          <w:p w14:paraId="19D5072E"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-Mã nhân viên</w:t>
            </w:r>
          </w:p>
        </w:tc>
        <w:tc>
          <w:tcPr>
            <w:tcW w:w="2927" w:type="dxa"/>
          </w:tcPr>
          <w:p w14:paraId="1C8138C5"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Thông báo trùng</w:t>
            </w:r>
          </w:p>
        </w:tc>
        <w:tc>
          <w:tcPr>
            <w:tcW w:w="1260" w:type="dxa"/>
          </w:tcPr>
          <w:p w14:paraId="246B94DE"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4524EB63" w14:textId="77777777" w:rsidTr="00582C96">
        <w:trPr>
          <w:trHeight w:val="1052"/>
        </w:trPr>
        <w:tc>
          <w:tcPr>
            <w:tcW w:w="2267" w:type="dxa"/>
            <w:vMerge/>
          </w:tcPr>
          <w:p w14:paraId="3E9AA5EF" w14:textId="77777777" w:rsidR="00582C96" w:rsidRPr="00421ABB" w:rsidRDefault="00582C96" w:rsidP="00582C96">
            <w:pPr>
              <w:spacing w:line="360" w:lineRule="auto"/>
              <w:jc w:val="center"/>
              <w:rPr>
                <w:rFonts w:ascii="Times New Roman" w:hAnsi="Times New Roman" w:cs="Times New Roman"/>
                <w:sz w:val="26"/>
                <w:szCs w:val="26"/>
              </w:rPr>
            </w:pPr>
          </w:p>
        </w:tc>
        <w:tc>
          <w:tcPr>
            <w:tcW w:w="2318" w:type="dxa"/>
          </w:tcPr>
          <w:p w14:paraId="4DDCA328"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Chọn 1 nhân viên bằng cách bấm vào button chọn</w:t>
            </w:r>
          </w:p>
        </w:tc>
        <w:tc>
          <w:tcPr>
            <w:tcW w:w="1303" w:type="dxa"/>
          </w:tcPr>
          <w:p w14:paraId="246C0D80"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Không</w:t>
            </w:r>
          </w:p>
        </w:tc>
        <w:tc>
          <w:tcPr>
            <w:tcW w:w="2927" w:type="dxa"/>
          </w:tcPr>
          <w:p w14:paraId="604EA46A"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 xml:space="preserve">Hiện chức năng </w:t>
            </w:r>
            <w:proofErr w:type="gramStart"/>
            <w:r w:rsidRPr="00421ABB">
              <w:rPr>
                <w:rFonts w:ascii="Times New Roman" w:hAnsi="Times New Roman" w:cs="Times New Roman"/>
                <w:sz w:val="26"/>
                <w:szCs w:val="26"/>
              </w:rPr>
              <w:t>sửa,xoá</w:t>
            </w:r>
            <w:proofErr w:type="gramEnd"/>
          </w:p>
        </w:tc>
        <w:tc>
          <w:tcPr>
            <w:tcW w:w="1260" w:type="dxa"/>
          </w:tcPr>
          <w:p w14:paraId="44066A32"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76E0462D" w14:textId="77777777" w:rsidTr="00582C96">
        <w:trPr>
          <w:trHeight w:val="1268"/>
        </w:trPr>
        <w:tc>
          <w:tcPr>
            <w:tcW w:w="2267" w:type="dxa"/>
            <w:vMerge/>
          </w:tcPr>
          <w:p w14:paraId="34670C08" w14:textId="77777777" w:rsidR="00582C96" w:rsidRPr="00421ABB" w:rsidRDefault="00582C96" w:rsidP="00582C96">
            <w:pPr>
              <w:spacing w:line="360" w:lineRule="auto"/>
              <w:jc w:val="center"/>
              <w:rPr>
                <w:rFonts w:ascii="Times New Roman" w:hAnsi="Times New Roman" w:cs="Times New Roman"/>
                <w:sz w:val="26"/>
                <w:szCs w:val="26"/>
              </w:rPr>
            </w:pPr>
          </w:p>
        </w:tc>
        <w:tc>
          <w:tcPr>
            <w:tcW w:w="2318" w:type="dxa"/>
          </w:tcPr>
          <w:p w14:paraId="70456B4A" w14:textId="5263243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Bảng có cập nhật lại sau khi thêm,</w:t>
            </w:r>
            <w:r>
              <w:rPr>
                <w:rFonts w:ascii="Times New Roman" w:hAnsi="Times New Roman" w:cs="Times New Roman"/>
                <w:sz w:val="26"/>
                <w:szCs w:val="26"/>
                <w:lang w:val="vi-VN"/>
              </w:rPr>
              <w:t xml:space="preserve"> </w:t>
            </w:r>
            <w:r w:rsidRPr="00421ABB">
              <w:rPr>
                <w:rFonts w:ascii="Times New Roman" w:hAnsi="Times New Roman" w:cs="Times New Roman"/>
                <w:sz w:val="26"/>
                <w:szCs w:val="26"/>
              </w:rPr>
              <w:t>xoá,</w:t>
            </w:r>
            <w:r>
              <w:rPr>
                <w:rFonts w:ascii="Times New Roman" w:hAnsi="Times New Roman" w:cs="Times New Roman"/>
                <w:sz w:val="26"/>
                <w:szCs w:val="26"/>
                <w:lang w:val="vi-VN"/>
              </w:rPr>
              <w:t xml:space="preserve"> </w:t>
            </w:r>
            <w:r w:rsidRPr="00421ABB">
              <w:rPr>
                <w:rFonts w:ascii="Times New Roman" w:hAnsi="Times New Roman" w:cs="Times New Roman"/>
                <w:sz w:val="26"/>
                <w:szCs w:val="26"/>
              </w:rPr>
              <w:t>sửa không</w:t>
            </w:r>
          </w:p>
        </w:tc>
        <w:tc>
          <w:tcPr>
            <w:tcW w:w="1303" w:type="dxa"/>
          </w:tcPr>
          <w:p w14:paraId="3231F4AA"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Không</w:t>
            </w:r>
          </w:p>
        </w:tc>
        <w:tc>
          <w:tcPr>
            <w:tcW w:w="2927" w:type="dxa"/>
          </w:tcPr>
          <w:p w14:paraId="4183DE1F"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Bảng cập nhật lại giá trị mới</w:t>
            </w:r>
          </w:p>
        </w:tc>
        <w:tc>
          <w:tcPr>
            <w:tcW w:w="1260" w:type="dxa"/>
          </w:tcPr>
          <w:p w14:paraId="7AED2639"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7598FE86" w14:textId="77777777" w:rsidTr="00582C96">
        <w:trPr>
          <w:trHeight w:val="1232"/>
        </w:trPr>
        <w:tc>
          <w:tcPr>
            <w:tcW w:w="2267" w:type="dxa"/>
            <w:vMerge w:val="restart"/>
          </w:tcPr>
          <w:p w14:paraId="14F114BA"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Quản lí thiết bị</w:t>
            </w:r>
          </w:p>
          <w:p w14:paraId="7FB4D817"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lang w:val="vi-VN"/>
              </w:rPr>
              <w:t>+Thêm:</w:t>
            </w:r>
          </w:p>
          <w:p w14:paraId="57D2F738"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lang w:val="vi-VN"/>
              </w:rPr>
              <w:t>Đăng nhập bằng tài khoản quản lí</w:t>
            </w:r>
          </w:p>
          <w:p w14:paraId="53630BC4"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Chọn quản lý thiết bị</w:t>
            </w:r>
          </w:p>
          <w:p w14:paraId="19C731AD"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 xml:space="preserve">Chọn “Add” rồi nhập mã và nhập các thông tin của thiết </w:t>
            </w:r>
            <w:proofErr w:type="gramStart"/>
            <w:r w:rsidRPr="00421ABB">
              <w:rPr>
                <w:rFonts w:ascii="Times New Roman" w:hAnsi="Times New Roman" w:cs="Times New Roman"/>
                <w:sz w:val="26"/>
                <w:szCs w:val="26"/>
              </w:rPr>
              <w:t>bị</w:t>
            </w:r>
            <w:proofErr w:type="gramEnd"/>
          </w:p>
          <w:p w14:paraId="09C97AAA"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+Tìm:</w:t>
            </w:r>
          </w:p>
          <w:p w14:paraId="117383CF"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Nhập tên thiết bị</w:t>
            </w:r>
          </w:p>
          <w:p w14:paraId="17944A95"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Chọn “Search”</w:t>
            </w:r>
          </w:p>
        </w:tc>
        <w:tc>
          <w:tcPr>
            <w:tcW w:w="2318" w:type="dxa"/>
          </w:tcPr>
          <w:p w14:paraId="2EFDFA51"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Nếu chưa nhập đầy đủ thông tin thì như thế nào</w:t>
            </w:r>
          </w:p>
        </w:tc>
        <w:tc>
          <w:tcPr>
            <w:tcW w:w="1303" w:type="dxa"/>
          </w:tcPr>
          <w:p w14:paraId="6078B424"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-Thông tin của thiết bị</w:t>
            </w:r>
          </w:p>
        </w:tc>
        <w:tc>
          <w:tcPr>
            <w:tcW w:w="2927" w:type="dxa"/>
          </w:tcPr>
          <w:p w14:paraId="11A3A432"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Thông báo trường chưa nhập thông tin</w:t>
            </w:r>
          </w:p>
        </w:tc>
        <w:tc>
          <w:tcPr>
            <w:tcW w:w="1260" w:type="dxa"/>
          </w:tcPr>
          <w:p w14:paraId="4DDEC0D8"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54E99C26" w14:textId="77777777" w:rsidTr="00582C96">
        <w:trPr>
          <w:trHeight w:val="1232"/>
        </w:trPr>
        <w:tc>
          <w:tcPr>
            <w:tcW w:w="2267" w:type="dxa"/>
            <w:vMerge/>
          </w:tcPr>
          <w:p w14:paraId="096955A4" w14:textId="77777777" w:rsidR="00582C96" w:rsidRPr="00421ABB" w:rsidRDefault="00582C96" w:rsidP="00582C96">
            <w:pPr>
              <w:spacing w:line="360" w:lineRule="auto"/>
              <w:jc w:val="center"/>
              <w:rPr>
                <w:rFonts w:ascii="Times New Roman" w:hAnsi="Times New Roman" w:cs="Times New Roman"/>
                <w:sz w:val="26"/>
                <w:szCs w:val="26"/>
              </w:rPr>
            </w:pPr>
          </w:p>
        </w:tc>
        <w:tc>
          <w:tcPr>
            <w:tcW w:w="2318" w:type="dxa"/>
          </w:tcPr>
          <w:p w14:paraId="29072AE7"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Nếu trùng mã thiết bị</w:t>
            </w:r>
          </w:p>
        </w:tc>
        <w:tc>
          <w:tcPr>
            <w:tcW w:w="1303" w:type="dxa"/>
          </w:tcPr>
          <w:p w14:paraId="1305ADD9"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-Mã thiết bị</w:t>
            </w:r>
          </w:p>
        </w:tc>
        <w:tc>
          <w:tcPr>
            <w:tcW w:w="2927" w:type="dxa"/>
          </w:tcPr>
          <w:p w14:paraId="5BEB0DB6"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Thông báo trùng</w:t>
            </w:r>
          </w:p>
        </w:tc>
        <w:tc>
          <w:tcPr>
            <w:tcW w:w="1260" w:type="dxa"/>
          </w:tcPr>
          <w:p w14:paraId="6379DB94"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178738D1" w14:textId="77777777" w:rsidTr="00582C96">
        <w:trPr>
          <w:trHeight w:val="917"/>
        </w:trPr>
        <w:tc>
          <w:tcPr>
            <w:tcW w:w="2267" w:type="dxa"/>
            <w:vMerge/>
          </w:tcPr>
          <w:p w14:paraId="2118406A" w14:textId="77777777" w:rsidR="00582C96" w:rsidRPr="00421ABB" w:rsidRDefault="00582C96" w:rsidP="00582C96">
            <w:pPr>
              <w:spacing w:line="360" w:lineRule="auto"/>
              <w:jc w:val="center"/>
              <w:rPr>
                <w:rFonts w:ascii="Times New Roman" w:hAnsi="Times New Roman" w:cs="Times New Roman"/>
                <w:sz w:val="26"/>
                <w:szCs w:val="26"/>
              </w:rPr>
            </w:pPr>
          </w:p>
        </w:tc>
        <w:tc>
          <w:tcPr>
            <w:tcW w:w="2318" w:type="dxa"/>
          </w:tcPr>
          <w:p w14:paraId="3A6BD77C"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Bảng có cập nhật lại sau khi thêm</w:t>
            </w:r>
          </w:p>
        </w:tc>
        <w:tc>
          <w:tcPr>
            <w:tcW w:w="1303" w:type="dxa"/>
          </w:tcPr>
          <w:p w14:paraId="563673A2"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Không</w:t>
            </w:r>
          </w:p>
        </w:tc>
        <w:tc>
          <w:tcPr>
            <w:tcW w:w="2927" w:type="dxa"/>
          </w:tcPr>
          <w:p w14:paraId="01FEE18D"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Bảng cập nhật lại giá trị mới</w:t>
            </w:r>
          </w:p>
        </w:tc>
        <w:tc>
          <w:tcPr>
            <w:tcW w:w="1260" w:type="dxa"/>
          </w:tcPr>
          <w:p w14:paraId="2A1F8D94"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434173AC" w14:textId="77777777" w:rsidTr="00582C96">
        <w:trPr>
          <w:trHeight w:val="548"/>
        </w:trPr>
        <w:tc>
          <w:tcPr>
            <w:tcW w:w="2267" w:type="dxa"/>
            <w:vMerge/>
          </w:tcPr>
          <w:p w14:paraId="399B706F" w14:textId="77777777" w:rsidR="00582C96" w:rsidRPr="00421ABB" w:rsidRDefault="00582C96" w:rsidP="00582C96">
            <w:pPr>
              <w:spacing w:line="360" w:lineRule="auto"/>
              <w:jc w:val="center"/>
              <w:rPr>
                <w:rFonts w:ascii="Times New Roman" w:hAnsi="Times New Roman" w:cs="Times New Roman"/>
                <w:sz w:val="26"/>
                <w:szCs w:val="26"/>
              </w:rPr>
            </w:pPr>
          </w:p>
        </w:tc>
        <w:tc>
          <w:tcPr>
            <w:tcW w:w="2318" w:type="dxa"/>
          </w:tcPr>
          <w:p w14:paraId="1B35293E"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Có tìm đúng theo tên trên thanh tìm kiếm</w:t>
            </w:r>
          </w:p>
        </w:tc>
        <w:tc>
          <w:tcPr>
            <w:tcW w:w="1303" w:type="dxa"/>
          </w:tcPr>
          <w:p w14:paraId="617BFDF9"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Tên thiết bị</w:t>
            </w:r>
          </w:p>
        </w:tc>
        <w:tc>
          <w:tcPr>
            <w:tcW w:w="2927" w:type="dxa"/>
          </w:tcPr>
          <w:p w14:paraId="6CCB1A1D"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Bảng cập nhật theo tên thiết bị</w:t>
            </w:r>
          </w:p>
        </w:tc>
        <w:tc>
          <w:tcPr>
            <w:tcW w:w="1260" w:type="dxa"/>
          </w:tcPr>
          <w:p w14:paraId="46B5B083"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3F9076FA" w14:textId="77777777" w:rsidTr="00582C96">
        <w:trPr>
          <w:trHeight w:val="548"/>
        </w:trPr>
        <w:tc>
          <w:tcPr>
            <w:tcW w:w="2267" w:type="dxa"/>
          </w:tcPr>
          <w:p w14:paraId="40FF5E68" w14:textId="77777777" w:rsidR="00582C96" w:rsidRPr="00421ABB" w:rsidRDefault="00582C96" w:rsidP="00582C96">
            <w:pPr>
              <w:spacing w:line="360" w:lineRule="auto"/>
              <w:jc w:val="center"/>
              <w:rPr>
                <w:rFonts w:ascii="Times New Roman" w:hAnsi="Times New Roman" w:cs="Times New Roman"/>
                <w:sz w:val="26"/>
                <w:szCs w:val="26"/>
              </w:rPr>
            </w:pPr>
            <w:bookmarkStart w:id="25" w:name="_Hlk76670803"/>
            <w:r w:rsidRPr="00421ABB">
              <w:rPr>
                <w:rFonts w:ascii="Times New Roman" w:hAnsi="Times New Roman" w:cs="Times New Roman"/>
                <w:sz w:val="26"/>
                <w:szCs w:val="26"/>
              </w:rPr>
              <w:lastRenderedPageBreak/>
              <w:t>Quản lý doanh thu:</w:t>
            </w:r>
            <w:r w:rsidRPr="00421ABB">
              <w:rPr>
                <w:rFonts w:ascii="Times New Roman" w:hAnsi="Times New Roman" w:cs="Times New Roman"/>
                <w:sz w:val="26"/>
                <w:szCs w:val="26"/>
              </w:rPr>
              <w:br/>
              <w:t>+Xem doanh thu:</w:t>
            </w:r>
            <w:r w:rsidRPr="00421ABB">
              <w:rPr>
                <w:rFonts w:ascii="Times New Roman" w:hAnsi="Times New Roman" w:cs="Times New Roman"/>
                <w:sz w:val="26"/>
                <w:szCs w:val="26"/>
              </w:rPr>
              <w:br/>
              <w:t>Chọn quản lý doanh thu</w:t>
            </w:r>
            <w:r w:rsidRPr="00421ABB">
              <w:rPr>
                <w:rFonts w:ascii="Times New Roman" w:hAnsi="Times New Roman" w:cs="Times New Roman"/>
                <w:sz w:val="26"/>
                <w:szCs w:val="26"/>
              </w:rPr>
              <w:br/>
              <w:t>Chọn hiển thị theo tháng/năm</w:t>
            </w:r>
            <w:r w:rsidRPr="00421ABB">
              <w:rPr>
                <w:rFonts w:ascii="Times New Roman" w:hAnsi="Times New Roman" w:cs="Times New Roman"/>
                <w:sz w:val="26"/>
                <w:szCs w:val="26"/>
              </w:rPr>
              <w:br/>
              <w:t>Chọn dạng hiển thị cột/dòng</w:t>
            </w:r>
            <w:r w:rsidRPr="00421ABB">
              <w:rPr>
                <w:rFonts w:ascii="Times New Roman" w:hAnsi="Times New Roman" w:cs="Times New Roman"/>
                <w:sz w:val="26"/>
                <w:szCs w:val="26"/>
              </w:rPr>
              <w:br/>
              <w:t>Chọn thời gian hiển thị</w:t>
            </w:r>
          </w:p>
        </w:tc>
        <w:tc>
          <w:tcPr>
            <w:tcW w:w="2318" w:type="dxa"/>
          </w:tcPr>
          <w:p w14:paraId="1FD59C37"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rPr>
              <w:t>Bảng doanh thu có hiển thị chính xác hay không</w:t>
            </w:r>
          </w:p>
        </w:tc>
        <w:tc>
          <w:tcPr>
            <w:tcW w:w="1303" w:type="dxa"/>
          </w:tcPr>
          <w:p w14:paraId="60D6BB0D"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Không</w:t>
            </w:r>
          </w:p>
        </w:tc>
        <w:tc>
          <w:tcPr>
            <w:tcW w:w="2927" w:type="dxa"/>
          </w:tcPr>
          <w:p w14:paraId="28D2D018"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Hiển thị đúng theo yêu cầu</w:t>
            </w:r>
          </w:p>
        </w:tc>
        <w:tc>
          <w:tcPr>
            <w:tcW w:w="1260" w:type="dxa"/>
          </w:tcPr>
          <w:p w14:paraId="3A85F18D"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bookmarkEnd w:id="25"/>
      <w:tr w:rsidR="00582C96" w:rsidRPr="00421ABB" w14:paraId="21550E77" w14:textId="77777777" w:rsidTr="00582C96">
        <w:trPr>
          <w:trHeight w:val="548"/>
        </w:trPr>
        <w:tc>
          <w:tcPr>
            <w:tcW w:w="2267" w:type="dxa"/>
          </w:tcPr>
          <w:p w14:paraId="24313CF9"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rPr>
              <w:t>Thống kê hội viên:</w:t>
            </w:r>
            <w:r w:rsidRPr="00421ABB">
              <w:rPr>
                <w:rFonts w:ascii="Times New Roman" w:hAnsi="Times New Roman" w:cs="Times New Roman"/>
                <w:sz w:val="26"/>
                <w:szCs w:val="26"/>
              </w:rPr>
              <w:br/>
              <w:t>+Xem thống kê hội viên:</w:t>
            </w:r>
            <w:r w:rsidRPr="00421ABB">
              <w:rPr>
                <w:rFonts w:ascii="Times New Roman" w:hAnsi="Times New Roman" w:cs="Times New Roman"/>
                <w:sz w:val="26"/>
                <w:szCs w:val="26"/>
              </w:rPr>
              <w:br/>
              <w:t>Chọn quản lý hội viên</w:t>
            </w:r>
            <w:r w:rsidRPr="00421ABB">
              <w:rPr>
                <w:rFonts w:ascii="Times New Roman" w:hAnsi="Times New Roman" w:cs="Times New Roman"/>
                <w:sz w:val="26"/>
                <w:szCs w:val="26"/>
              </w:rPr>
              <w:br/>
              <w:t>Chọn hiển thị theo tháng/năm</w:t>
            </w:r>
            <w:r w:rsidRPr="00421ABB">
              <w:rPr>
                <w:rFonts w:ascii="Times New Roman" w:hAnsi="Times New Roman" w:cs="Times New Roman"/>
                <w:sz w:val="26"/>
                <w:szCs w:val="26"/>
              </w:rPr>
              <w:br/>
              <w:t>Chọn dạng hiển thị cột/dòng</w:t>
            </w:r>
            <w:r w:rsidRPr="00421ABB">
              <w:rPr>
                <w:rFonts w:ascii="Times New Roman" w:hAnsi="Times New Roman" w:cs="Times New Roman"/>
                <w:sz w:val="26"/>
                <w:szCs w:val="26"/>
              </w:rPr>
              <w:br/>
              <w:t>Chọn thời gian hiển thị</w:t>
            </w:r>
          </w:p>
        </w:tc>
        <w:tc>
          <w:tcPr>
            <w:tcW w:w="2318" w:type="dxa"/>
          </w:tcPr>
          <w:p w14:paraId="0FFCE25E"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rPr>
              <w:t>Bảng thống kê hội viên có hiển thị chính xác hay không</w:t>
            </w:r>
          </w:p>
        </w:tc>
        <w:tc>
          <w:tcPr>
            <w:tcW w:w="1303" w:type="dxa"/>
          </w:tcPr>
          <w:p w14:paraId="7384F5AE"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rPr>
              <w:t>Không</w:t>
            </w:r>
          </w:p>
        </w:tc>
        <w:tc>
          <w:tcPr>
            <w:tcW w:w="2927" w:type="dxa"/>
          </w:tcPr>
          <w:p w14:paraId="4ED203A1"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rPr>
              <w:t>Hiển thị đúng theo yêu cầu</w:t>
            </w:r>
          </w:p>
        </w:tc>
        <w:tc>
          <w:tcPr>
            <w:tcW w:w="1260" w:type="dxa"/>
          </w:tcPr>
          <w:p w14:paraId="69E21539"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rPr>
              <w:t>Đúng</w:t>
            </w:r>
          </w:p>
        </w:tc>
      </w:tr>
      <w:tr w:rsidR="00582C96" w:rsidRPr="00421ABB" w14:paraId="2A03A54D" w14:textId="77777777" w:rsidTr="00582C96">
        <w:trPr>
          <w:trHeight w:val="548"/>
        </w:trPr>
        <w:tc>
          <w:tcPr>
            <w:tcW w:w="2267" w:type="dxa"/>
          </w:tcPr>
          <w:p w14:paraId="5718AE24"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Viết phản hồi khách hàng:</w:t>
            </w:r>
            <w:r w:rsidRPr="00421ABB">
              <w:rPr>
                <w:rFonts w:ascii="Times New Roman" w:hAnsi="Times New Roman" w:cs="Times New Roman"/>
                <w:sz w:val="26"/>
                <w:szCs w:val="26"/>
              </w:rPr>
              <w:br/>
              <w:t>Chọn phản hồi khách hàng</w:t>
            </w:r>
            <w:r w:rsidRPr="00421ABB">
              <w:rPr>
                <w:rFonts w:ascii="Times New Roman" w:hAnsi="Times New Roman" w:cs="Times New Roman"/>
                <w:sz w:val="26"/>
                <w:szCs w:val="26"/>
              </w:rPr>
              <w:br/>
              <w:t>Nhập tên khách hàng</w:t>
            </w:r>
            <w:r w:rsidRPr="00421ABB">
              <w:rPr>
                <w:rFonts w:ascii="Times New Roman" w:hAnsi="Times New Roman" w:cs="Times New Roman"/>
                <w:sz w:val="26"/>
                <w:szCs w:val="26"/>
              </w:rPr>
              <w:br/>
              <w:t xml:space="preserve">Viết phản hồi </w:t>
            </w:r>
            <w:r w:rsidRPr="00421ABB">
              <w:rPr>
                <w:rFonts w:ascii="Times New Roman" w:hAnsi="Times New Roman" w:cs="Times New Roman"/>
                <w:sz w:val="26"/>
                <w:szCs w:val="26"/>
              </w:rPr>
              <w:lastRenderedPageBreak/>
              <w:t>khách hàng rồi bấm nút gửi</w:t>
            </w:r>
          </w:p>
        </w:tc>
        <w:tc>
          <w:tcPr>
            <w:tcW w:w="2318" w:type="dxa"/>
          </w:tcPr>
          <w:p w14:paraId="68DD7CC8"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lastRenderedPageBreak/>
              <w:t>Câu phản hồi có được gửi về hay không</w:t>
            </w:r>
          </w:p>
        </w:tc>
        <w:tc>
          <w:tcPr>
            <w:tcW w:w="1303" w:type="dxa"/>
          </w:tcPr>
          <w:p w14:paraId="1408FF77" w14:textId="77777777" w:rsidR="00582C96" w:rsidRPr="00421ABB" w:rsidRDefault="00582C96" w:rsidP="00582C96">
            <w:pPr>
              <w:spacing w:line="360" w:lineRule="auto"/>
              <w:jc w:val="center"/>
              <w:rPr>
                <w:rFonts w:ascii="Times New Roman" w:hAnsi="Times New Roman" w:cs="Times New Roman"/>
                <w:sz w:val="26"/>
                <w:szCs w:val="26"/>
                <w:lang w:val="vi-VN"/>
              </w:rPr>
            </w:pPr>
            <w:r w:rsidRPr="00421ABB">
              <w:rPr>
                <w:rFonts w:ascii="Times New Roman" w:hAnsi="Times New Roman" w:cs="Times New Roman"/>
                <w:sz w:val="26"/>
                <w:szCs w:val="26"/>
              </w:rPr>
              <w:t>Câu phản hồi</w:t>
            </w:r>
          </w:p>
        </w:tc>
        <w:tc>
          <w:tcPr>
            <w:tcW w:w="2927" w:type="dxa"/>
          </w:tcPr>
          <w:p w14:paraId="383D46E8"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Hiển thị trong phần phản hồi</w:t>
            </w:r>
          </w:p>
        </w:tc>
        <w:tc>
          <w:tcPr>
            <w:tcW w:w="1260" w:type="dxa"/>
          </w:tcPr>
          <w:p w14:paraId="21D6017C"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r w:rsidR="00582C96" w:rsidRPr="00421ABB" w14:paraId="120AD1DF" w14:textId="77777777" w:rsidTr="00582C96">
        <w:trPr>
          <w:trHeight w:val="548"/>
        </w:trPr>
        <w:tc>
          <w:tcPr>
            <w:tcW w:w="2267" w:type="dxa"/>
          </w:tcPr>
          <w:p w14:paraId="68E937BD"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Lập báo cáo tháng</w:t>
            </w:r>
          </w:p>
        </w:tc>
        <w:tc>
          <w:tcPr>
            <w:tcW w:w="2318" w:type="dxa"/>
          </w:tcPr>
          <w:p w14:paraId="560C3369"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Tổng tiền có đúng giá trị không</w:t>
            </w:r>
          </w:p>
        </w:tc>
        <w:tc>
          <w:tcPr>
            <w:tcW w:w="1303" w:type="dxa"/>
          </w:tcPr>
          <w:p w14:paraId="2D1D369C"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Không</w:t>
            </w:r>
          </w:p>
        </w:tc>
        <w:tc>
          <w:tcPr>
            <w:tcW w:w="2927" w:type="dxa"/>
          </w:tcPr>
          <w:p w14:paraId="54C4D4FD"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Tổng tiền = Tổng giá trị của các hoá đơn tháng</w:t>
            </w:r>
          </w:p>
        </w:tc>
        <w:tc>
          <w:tcPr>
            <w:tcW w:w="1260" w:type="dxa"/>
          </w:tcPr>
          <w:p w14:paraId="1E2BD158" w14:textId="77777777" w:rsidR="00582C96" w:rsidRPr="00421ABB" w:rsidRDefault="00582C96" w:rsidP="00582C96">
            <w:pPr>
              <w:spacing w:line="360" w:lineRule="auto"/>
              <w:jc w:val="center"/>
              <w:rPr>
                <w:rFonts w:ascii="Times New Roman" w:hAnsi="Times New Roman" w:cs="Times New Roman"/>
                <w:sz w:val="26"/>
                <w:szCs w:val="26"/>
              </w:rPr>
            </w:pPr>
            <w:r w:rsidRPr="00421ABB">
              <w:rPr>
                <w:rFonts w:ascii="Times New Roman" w:hAnsi="Times New Roman" w:cs="Times New Roman"/>
                <w:sz w:val="26"/>
                <w:szCs w:val="26"/>
              </w:rPr>
              <w:t>Đúng</w:t>
            </w:r>
          </w:p>
        </w:tc>
      </w:tr>
    </w:tbl>
    <w:p w14:paraId="442214A1" w14:textId="77777777" w:rsidR="00582C96" w:rsidRPr="00421ABB" w:rsidRDefault="00582C96" w:rsidP="00582C96">
      <w:pPr>
        <w:spacing w:line="360" w:lineRule="auto"/>
        <w:jc w:val="center"/>
        <w:rPr>
          <w:rFonts w:ascii="Times New Roman" w:hAnsi="Times New Roman" w:cs="Times New Roman"/>
          <w:sz w:val="26"/>
          <w:szCs w:val="26"/>
        </w:rPr>
      </w:pPr>
    </w:p>
    <w:p w14:paraId="5B79B564" w14:textId="77777777" w:rsidR="00981060" w:rsidRDefault="00981060">
      <w:pPr>
        <w:rPr>
          <w:rFonts w:asciiTheme="majorHAnsi" w:eastAsiaTheme="majorEastAsia" w:hAnsiTheme="majorHAnsi" w:cstheme="majorBidi"/>
          <w:color w:val="2F5496" w:themeColor="accent1" w:themeShade="BF"/>
          <w:sz w:val="32"/>
          <w:szCs w:val="32"/>
          <w:lang w:val="vi-VN"/>
        </w:rPr>
      </w:pPr>
      <w:r>
        <w:rPr>
          <w:lang w:val="vi-VN"/>
        </w:rPr>
        <w:br w:type="page"/>
      </w:r>
    </w:p>
    <w:p w14:paraId="27EC22CF" w14:textId="7FF042E0" w:rsidR="00653BBE" w:rsidRDefault="00BF546F" w:rsidP="00BF546F">
      <w:pPr>
        <w:pStyle w:val="Heading1"/>
        <w:spacing w:before="0" w:line="360" w:lineRule="auto"/>
        <w:jc w:val="center"/>
        <w:rPr>
          <w:rFonts w:ascii="Times New Roman" w:hAnsi="Times New Roman" w:cs="Times New Roman"/>
          <w:b/>
          <w:bCs/>
          <w:color w:val="auto"/>
          <w:sz w:val="26"/>
          <w:szCs w:val="26"/>
          <w:lang w:val="vi-VN"/>
        </w:rPr>
      </w:pPr>
      <w:bookmarkStart w:id="26" w:name="_Toc76667308"/>
      <w:r w:rsidRPr="00BF546F">
        <w:rPr>
          <w:rFonts w:ascii="Times New Roman" w:hAnsi="Times New Roman" w:cs="Times New Roman"/>
          <w:b/>
          <w:bCs/>
          <w:color w:val="auto"/>
          <w:sz w:val="26"/>
          <w:szCs w:val="26"/>
          <w:lang w:val="vi-VN"/>
        </w:rPr>
        <w:lastRenderedPageBreak/>
        <w:t>CHƯƠNG 6: KẾT LUẬN</w:t>
      </w:r>
      <w:bookmarkEnd w:id="26"/>
    </w:p>
    <w:p w14:paraId="4D02742A" w14:textId="77777777" w:rsidR="00BF546F" w:rsidRPr="00BF546F" w:rsidRDefault="00BF546F" w:rsidP="00BF546F">
      <w:pPr>
        <w:rPr>
          <w:lang w:val="vi-VN"/>
        </w:rPr>
      </w:pPr>
    </w:p>
    <w:p w14:paraId="2F4A34C5" w14:textId="47A38B8E" w:rsidR="003B488D" w:rsidRPr="00BF546F" w:rsidRDefault="003B488D" w:rsidP="00BF546F">
      <w:pPr>
        <w:pStyle w:val="ListParagraph"/>
        <w:numPr>
          <w:ilvl w:val="0"/>
          <w:numId w:val="24"/>
        </w:numPr>
        <w:spacing w:after="0" w:line="360" w:lineRule="auto"/>
        <w:ind w:left="634" w:hanging="360"/>
        <w:jc w:val="both"/>
        <w:rPr>
          <w:rFonts w:ascii="Times New Roman" w:hAnsi="Times New Roman" w:cs="Times New Roman"/>
          <w:sz w:val="26"/>
          <w:szCs w:val="26"/>
          <w:lang w:val="vi-VN"/>
        </w:rPr>
      </w:pPr>
      <w:r w:rsidRPr="00BF546F">
        <w:rPr>
          <w:rFonts w:ascii="Times New Roman" w:hAnsi="Times New Roman" w:cs="Times New Roman"/>
          <w:sz w:val="26"/>
          <w:szCs w:val="26"/>
          <w:lang w:val="vi-VN"/>
        </w:rPr>
        <w:t xml:space="preserve">Qua quá trình phân công, thiết kế và lên kế hoạch, nhóm đã xây dựng được một phần mềm quản lí nhà hàng đáp ứng đủ các yêu cầu nghiệp vụ được giao ban </w:t>
      </w:r>
      <w:r w:rsidR="00BF546F">
        <w:rPr>
          <w:rFonts w:ascii="Times New Roman" w:hAnsi="Times New Roman" w:cs="Times New Roman"/>
          <w:sz w:val="26"/>
          <w:szCs w:val="26"/>
          <w:lang w:val="vi-VN"/>
        </w:rPr>
        <w:t>đầu.</w:t>
      </w:r>
    </w:p>
    <w:p w14:paraId="4CD74068" w14:textId="21D518ED" w:rsidR="003B488D" w:rsidRPr="00BF546F" w:rsidRDefault="003B488D" w:rsidP="00BF546F">
      <w:pPr>
        <w:pStyle w:val="ListParagraph"/>
        <w:numPr>
          <w:ilvl w:val="0"/>
          <w:numId w:val="24"/>
        </w:numPr>
        <w:spacing w:after="0" w:line="360" w:lineRule="auto"/>
        <w:ind w:left="634" w:hanging="360"/>
        <w:jc w:val="both"/>
        <w:rPr>
          <w:rFonts w:ascii="Times New Roman" w:hAnsi="Times New Roman" w:cs="Times New Roman"/>
          <w:sz w:val="26"/>
          <w:szCs w:val="26"/>
          <w:lang w:val="vi-VN"/>
        </w:rPr>
      </w:pPr>
      <w:r w:rsidRPr="00BF546F">
        <w:rPr>
          <w:rFonts w:ascii="Times New Roman" w:hAnsi="Times New Roman" w:cs="Times New Roman"/>
          <w:sz w:val="26"/>
          <w:szCs w:val="26"/>
          <w:lang w:val="vi-VN"/>
        </w:rPr>
        <w:t>Tuy nhiên, do còn thiếu kinh nghiệm nên nhóm gặp nhiều khó khăn, tranh cãi trong việc thiết kế dữ liệu, xây dựng giao diện phần mềm. Nhiều phần thiết kế cơ sở dữ liệu vẫn còn chưa hợp lý, thiết kế giao diện chưa được đẹp, thân thiện với người dùng. Các địa điểm khảo sát còn ít, chưa thu đủ số liệu phù hợp.</w:t>
      </w:r>
    </w:p>
    <w:p w14:paraId="4154689C" w14:textId="2B66F4A6" w:rsidR="003B488D" w:rsidRPr="00BF546F" w:rsidRDefault="003B488D" w:rsidP="00BF546F">
      <w:pPr>
        <w:pStyle w:val="ListParagraph"/>
        <w:numPr>
          <w:ilvl w:val="0"/>
          <w:numId w:val="24"/>
        </w:numPr>
        <w:spacing w:after="0" w:line="360" w:lineRule="auto"/>
        <w:ind w:left="634" w:hanging="360"/>
        <w:jc w:val="both"/>
        <w:rPr>
          <w:rFonts w:ascii="Times New Roman" w:hAnsi="Times New Roman" w:cs="Times New Roman"/>
          <w:sz w:val="26"/>
          <w:szCs w:val="26"/>
          <w:lang w:val="vi-VN"/>
        </w:rPr>
      </w:pPr>
      <w:r w:rsidRPr="00BF546F">
        <w:rPr>
          <w:rFonts w:ascii="Times New Roman" w:hAnsi="Times New Roman" w:cs="Times New Roman"/>
          <w:sz w:val="26"/>
          <w:szCs w:val="26"/>
          <w:lang w:val="vi-VN"/>
        </w:rPr>
        <w:t xml:space="preserve">Đồ án là kinh nghiệm để nhóm được tiếp tục thực hành,tiếp xúc với mô hình </w:t>
      </w:r>
      <w:r w:rsidR="00E731AA" w:rsidRPr="00BF546F">
        <w:rPr>
          <w:rFonts w:ascii="Times New Roman" w:hAnsi="Times New Roman" w:cs="Times New Roman"/>
          <w:sz w:val="26"/>
          <w:szCs w:val="26"/>
          <w:lang w:val="vi-VN"/>
        </w:rPr>
        <w:t>MVC</w:t>
      </w:r>
      <w:r w:rsidRPr="00BF546F">
        <w:rPr>
          <w:rFonts w:ascii="Times New Roman" w:hAnsi="Times New Roman" w:cs="Times New Roman"/>
          <w:sz w:val="26"/>
          <w:szCs w:val="26"/>
          <w:lang w:val="vi-VN"/>
        </w:rPr>
        <w:t>, đồng thời học và phát triển các kĩ năng phân tích, thiết kế phần mềm phù hợp cho khách hàng.</w:t>
      </w:r>
    </w:p>
    <w:p w14:paraId="6553A115" w14:textId="77777777" w:rsidR="00981060" w:rsidRDefault="00981060">
      <w:pPr>
        <w:rPr>
          <w:rFonts w:asciiTheme="majorHAnsi" w:eastAsiaTheme="majorEastAsia" w:hAnsiTheme="majorHAnsi" w:cstheme="majorBidi"/>
          <w:color w:val="2F5496" w:themeColor="accent1" w:themeShade="BF"/>
          <w:sz w:val="32"/>
          <w:szCs w:val="32"/>
          <w:lang w:val="vi-VN"/>
        </w:rPr>
      </w:pPr>
      <w:r>
        <w:rPr>
          <w:lang w:val="vi-VN"/>
        </w:rPr>
        <w:br w:type="page"/>
      </w:r>
    </w:p>
    <w:p w14:paraId="1CEC07DB" w14:textId="63508AFE" w:rsidR="00653BBE" w:rsidRPr="00BF546F" w:rsidRDefault="00BF546F" w:rsidP="006A7C94">
      <w:pPr>
        <w:pStyle w:val="Heading1"/>
        <w:spacing w:line="360" w:lineRule="auto"/>
        <w:jc w:val="center"/>
        <w:rPr>
          <w:rFonts w:ascii="Times New Roman" w:hAnsi="Times New Roman" w:cs="Times New Roman"/>
          <w:b/>
          <w:bCs/>
          <w:color w:val="auto"/>
          <w:sz w:val="26"/>
          <w:szCs w:val="26"/>
          <w:lang w:val="vi-VN"/>
        </w:rPr>
      </w:pPr>
      <w:bookmarkStart w:id="27" w:name="_Toc76667309"/>
      <w:r w:rsidRPr="00BF546F">
        <w:rPr>
          <w:rFonts w:ascii="Times New Roman" w:hAnsi="Times New Roman" w:cs="Times New Roman"/>
          <w:b/>
          <w:bCs/>
          <w:color w:val="auto"/>
          <w:sz w:val="26"/>
          <w:szCs w:val="26"/>
          <w:lang w:val="vi-VN"/>
        </w:rPr>
        <w:lastRenderedPageBreak/>
        <w:t>TÀI LIỆU THAM KHẢO</w:t>
      </w:r>
      <w:bookmarkEnd w:id="27"/>
    </w:p>
    <w:p w14:paraId="72982D63" w14:textId="77777777" w:rsidR="003B488D" w:rsidRPr="00BF546F" w:rsidRDefault="003B488D" w:rsidP="00BF546F">
      <w:pPr>
        <w:spacing w:after="0" w:line="360" w:lineRule="auto"/>
        <w:jc w:val="both"/>
        <w:rPr>
          <w:rFonts w:ascii="Times New Roman" w:hAnsi="Times New Roman" w:cs="Times New Roman"/>
          <w:color w:val="C45911" w:themeColor="accent2" w:themeShade="BF"/>
          <w:sz w:val="26"/>
          <w:szCs w:val="26"/>
          <w:lang w:val="vi-VN"/>
        </w:rPr>
      </w:pPr>
      <w:r w:rsidRPr="00BF546F">
        <w:rPr>
          <w:rFonts w:ascii="Times New Roman" w:hAnsi="Times New Roman" w:cs="Times New Roman"/>
          <w:color w:val="C45911" w:themeColor="accent2" w:themeShade="BF"/>
          <w:sz w:val="26"/>
          <w:szCs w:val="26"/>
          <w:lang w:val="vi-VN"/>
        </w:rPr>
        <w:t>https://www.geeksforgeeks.org/software-engineering-introduction-to-software-engineering/</w:t>
      </w:r>
    </w:p>
    <w:p w14:paraId="531229EC" w14:textId="77777777" w:rsidR="003B488D" w:rsidRPr="00BF546F" w:rsidRDefault="003B488D" w:rsidP="00BF546F">
      <w:pPr>
        <w:spacing w:after="0" w:line="360" w:lineRule="auto"/>
        <w:jc w:val="both"/>
        <w:rPr>
          <w:rFonts w:ascii="Times New Roman" w:hAnsi="Times New Roman" w:cs="Times New Roman"/>
          <w:color w:val="C45911" w:themeColor="accent2" w:themeShade="BF"/>
          <w:sz w:val="26"/>
          <w:szCs w:val="26"/>
          <w:lang w:val="vi-VN"/>
        </w:rPr>
      </w:pPr>
      <w:r w:rsidRPr="00BF546F">
        <w:rPr>
          <w:rFonts w:ascii="Times New Roman" w:hAnsi="Times New Roman" w:cs="Times New Roman"/>
          <w:color w:val="C45911" w:themeColor="accent2" w:themeShade="BF"/>
          <w:sz w:val="26"/>
          <w:szCs w:val="26"/>
          <w:lang w:val="vi-VN"/>
        </w:rPr>
        <w:t>https://searchdatamanagement.techtarget.com/definition/entity-relationship-diagram-ERD</w:t>
      </w:r>
    </w:p>
    <w:p w14:paraId="7ADF1F6B" w14:textId="77777777" w:rsidR="003B488D" w:rsidRPr="00BF546F" w:rsidRDefault="003B488D" w:rsidP="00BF546F">
      <w:pPr>
        <w:spacing w:after="0" w:line="360" w:lineRule="auto"/>
        <w:jc w:val="both"/>
        <w:rPr>
          <w:rFonts w:ascii="Times New Roman" w:hAnsi="Times New Roman" w:cs="Times New Roman"/>
          <w:color w:val="C45911" w:themeColor="accent2" w:themeShade="BF"/>
          <w:sz w:val="26"/>
          <w:szCs w:val="26"/>
          <w:lang w:val="vi-VN"/>
        </w:rPr>
      </w:pPr>
      <w:r w:rsidRPr="00BF546F">
        <w:rPr>
          <w:rFonts w:ascii="Times New Roman" w:hAnsi="Times New Roman" w:cs="Times New Roman"/>
          <w:color w:val="C45911" w:themeColor="accent2" w:themeShade="BF"/>
          <w:sz w:val="26"/>
          <w:szCs w:val="26"/>
          <w:lang w:val="vi-VN"/>
        </w:rPr>
        <w:t>https://medium.com/@smagid_allThings/uml-class-diagrams-tutorial-step-by-step-520fd83b300b</w:t>
      </w:r>
    </w:p>
    <w:p w14:paraId="5CC54029" w14:textId="77777777" w:rsidR="003B488D" w:rsidRPr="00BF546F" w:rsidRDefault="003B488D" w:rsidP="00BF546F">
      <w:pPr>
        <w:spacing w:after="0" w:line="360" w:lineRule="auto"/>
        <w:jc w:val="both"/>
        <w:rPr>
          <w:rFonts w:ascii="Times New Roman" w:hAnsi="Times New Roman" w:cs="Times New Roman"/>
          <w:color w:val="C45911" w:themeColor="accent2" w:themeShade="BF"/>
          <w:sz w:val="26"/>
          <w:szCs w:val="26"/>
          <w:lang w:val="vi-VN"/>
        </w:rPr>
      </w:pPr>
      <w:r w:rsidRPr="00BF546F">
        <w:rPr>
          <w:rFonts w:ascii="Times New Roman" w:hAnsi="Times New Roman" w:cs="Times New Roman"/>
          <w:color w:val="C45911" w:themeColor="accent2" w:themeShade="BF"/>
          <w:sz w:val="26"/>
          <w:szCs w:val="26"/>
          <w:lang w:val="vi-VN"/>
        </w:rPr>
        <w:t>https://www.smartdraw.com/entity-relationship-diagram/</w:t>
      </w:r>
    </w:p>
    <w:p w14:paraId="6A2B1C03" w14:textId="4D6432F1" w:rsidR="003B488D" w:rsidRPr="00BF546F" w:rsidRDefault="003B488D" w:rsidP="00BF546F">
      <w:pPr>
        <w:spacing w:after="0" w:line="360" w:lineRule="auto"/>
        <w:jc w:val="both"/>
        <w:rPr>
          <w:rFonts w:ascii="Times New Roman" w:hAnsi="Times New Roman" w:cs="Times New Roman"/>
          <w:color w:val="C45911" w:themeColor="accent2" w:themeShade="BF"/>
          <w:sz w:val="26"/>
          <w:szCs w:val="26"/>
          <w:lang w:val="vi-VN"/>
        </w:rPr>
      </w:pPr>
      <w:r w:rsidRPr="00BF546F">
        <w:rPr>
          <w:rFonts w:ascii="Times New Roman" w:hAnsi="Times New Roman" w:cs="Times New Roman"/>
          <w:color w:val="C45911" w:themeColor="accent2" w:themeShade="BF"/>
          <w:sz w:val="26"/>
          <w:szCs w:val="26"/>
          <w:lang w:val="vi-VN"/>
        </w:rPr>
        <w:t>LINK GITHUB: https://github.com/hvtanh07/Gym-management</w:t>
      </w:r>
    </w:p>
    <w:sectPr w:rsidR="003B488D" w:rsidRPr="00BF546F" w:rsidSect="006A7C94">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55A35"/>
    <w:multiLevelType w:val="hybridMultilevel"/>
    <w:tmpl w:val="E4760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C79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1E2757"/>
    <w:multiLevelType w:val="multilevel"/>
    <w:tmpl w:val="CD583182"/>
    <w:lvl w:ilvl="0">
      <w:start w:val="1"/>
      <w:numFmt w:val="decimal"/>
      <w:lvlText w:val="%1."/>
      <w:lvlJc w:val="left"/>
      <w:pPr>
        <w:ind w:left="720" w:hanging="360"/>
      </w:pPr>
      <w:rPr>
        <w:rFonts w:hint="default"/>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CF0921"/>
    <w:multiLevelType w:val="hybridMultilevel"/>
    <w:tmpl w:val="AC4EC69E"/>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1F827FEB"/>
    <w:multiLevelType w:val="hybridMultilevel"/>
    <w:tmpl w:val="48C65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F53C5A"/>
    <w:multiLevelType w:val="hybridMultilevel"/>
    <w:tmpl w:val="1D0812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2C2248"/>
    <w:multiLevelType w:val="multilevel"/>
    <w:tmpl w:val="7F18257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641440"/>
    <w:multiLevelType w:val="hybridMultilevel"/>
    <w:tmpl w:val="3C341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7D5535"/>
    <w:multiLevelType w:val="hybridMultilevel"/>
    <w:tmpl w:val="235E1F2A"/>
    <w:lvl w:ilvl="0" w:tplc="13F01B4E">
      <w:start w:val="1"/>
      <w:numFmt w:val="lowerLetter"/>
      <w:lvlText w:val="%1)"/>
      <w:lvlJc w:val="left"/>
      <w:pPr>
        <w:ind w:left="90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7176F9"/>
    <w:multiLevelType w:val="multilevel"/>
    <w:tmpl w:val="7F18257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1A4499"/>
    <w:multiLevelType w:val="multilevel"/>
    <w:tmpl w:val="7F18257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B5437CE"/>
    <w:multiLevelType w:val="hybridMultilevel"/>
    <w:tmpl w:val="3B06A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5B21D6"/>
    <w:multiLevelType w:val="multilevel"/>
    <w:tmpl w:val="7F18257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B0476E"/>
    <w:multiLevelType w:val="hybridMultilevel"/>
    <w:tmpl w:val="18DE6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4B11B1"/>
    <w:multiLevelType w:val="hybridMultilevel"/>
    <w:tmpl w:val="A028CBD0"/>
    <w:lvl w:ilvl="0" w:tplc="17BCD792">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C32AE"/>
    <w:multiLevelType w:val="hybridMultilevel"/>
    <w:tmpl w:val="D8721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23628F"/>
    <w:multiLevelType w:val="hybridMultilevel"/>
    <w:tmpl w:val="07A0CD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7B6F9B"/>
    <w:multiLevelType w:val="multilevel"/>
    <w:tmpl w:val="7F18257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FC62EA7"/>
    <w:multiLevelType w:val="hybridMultilevel"/>
    <w:tmpl w:val="6978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087C27"/>
    <w:multiLevelType w:val="hybridMultilevel"/>
    <w:tmpl w:val="8C2275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57207D"/>
    <w:multiLevelType w:val="hybridMultilevel"/>
    <w:tmpl w:val="1DC8E02C"/>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 w15:restartNumberingAfterBreak="0">
    <w:nsid w:val="5794239C"/>
    <w:multiLevelType w:val="hybridMultilevel"/>
    <w:tmpl w:val="9A54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BF1BCD"/>
    <w:multiLevelType w:val="hybridMultilevel"/>
    <w:tmpl w:val="55F4D13A"/>
    <w:lvl w:ilvl="0" w:tplc="0060C09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3" w15:restartNumberingAfterBreak="0">
    <w:nsid w:val="5EE07CC5"/>
    <w:multiLevelType w:val="hybridMultilevel"/>
    <w:tmpl w:val="BECC1DE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F2C6E99"/>
    <w:multiLevelType w:val="hybridMultilevel"/>
    <w:tmpl w:val="658AE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E738B6"/>
    <w:multiLevelType w:val="multilevel"/>
    <w:tmpl w:val="7EAE43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0F26065"/>
    <w:multiLevelType w:val="multilevel"/>
    <w:tmpl w:val="B68A476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4A01A60"/>
    <w:multiLevelType w:val="hybridMultilevel"/>
    <w:tmpl w:val="2CC4D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F52F97"/>
    <w:multiLevelType w:val="hybridMultilevel"/>
    <w:tmpl w:val="CF18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4474F"/>
    <w:multiLevelType w:val="hybridMultilevel"/>
    <w:tmpl w:val="15662D58"/>
    <w:lvl w:ilvl="0" w:tplc="E9DE9644">
      <w:start w:val="1"/>
      <w:numFmt w:val="decimal"/>
      <w:lvlText w:val="%1)"/>
      <w:lvlJc w:val="left"/>
      <w:pPr>
        <w:ind w:left="1170" w:hanging="360"/>
      </w:pPr>
      <w:rPr>
        <w:color w:val="auto"/>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0" w15:restartNumberingAfterBreak="0">
    <w:nsid w:val="6B893770"/>
    <w:multiLevelType w:val="hybridMultilevel"/>
    <w:tmpl w:val="2B06E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2040B2"/>
    <w:multiLevelType w:val="hybridMultilevel"/>
    <w:tmpl w:val="7B26C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8154D"/>
    <w:multiLevelType w:val="hybridMultilevel"/>
    <w:tmpl w:val="58843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716B89"/>
    <w:multiLevelType w:val="hybridMultilevel"/>
    <w:tmpl w:val="6EF4F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985F5A"/>
    <w:multiLevelType w:val="hybridMultilevel"/>
    <w:tmpl w:val="F636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6374C7"/>
    <w:multiLevelType w:val="multilevel"/>
    <w:tmpl w:val="706EC7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0000" w:themeColor="text1"/>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3"/>
  </w:num>
  <w:num w:numId="2">
    <w:abstractNumId w:val="27"/>
  </w:num>
  <w:num w:numId="3">
    <w:abstractNumId w:val="11"/>
  </w:num>
  <w:num w:numId="4">
    <w:abstractNumId w:val="4"/>
  </w:num>
  <w:num w:numId="5">
    <w:abstractNumId w:val="30"/>
  </w:num>
  <w:num w:numId="6">
    <w:abstractNumId w:val="1"/>
  </w:num>
  <w:num w:numId="7">
    <w:abstractNumId w:val="12"/>
  </w:num>
  <w:num w:numId="8">
    <w:abstractNumId w:val="17"/>
  </w:num>
  <w:num w:numId="9">
    <w:abstractNumId w:val="10"/>
  </w:num>
  <w:num w:numId="10">
    <w:abstractNumId w:val="6"/>
  </w:num>
  <w:num w:numId="11">
    <w:abstractNumId w:val="26"/>
  </w:num>
  <w:num w:numId="12">
    <w:abstractNumId w:val="28"/>
  </w:num>
  <w:num w:numId="13">
    <w:abstractNumId w:val="9"/>
  </w:num>
  <w:num w:numId="14">
    <w:abstractNumId w:val="13"/>
  </w:num>
  <w:num w:numId="15">
    <w:abstractNumId w:val="5"/>
  </w:num>
  <w:num w:numId="16">
    <w:abstractNumId w:val="15"/>
  </w:num>
  <w:num w:numId="17">
    <w:abstractNumId w:val="34"/>
  </w:num>
  <w:num w:numId="18">
    <w:abstractNumId w:val="24"/>
  </w:num>
  <w:num w:numId="19">
    <w:abstractNumId w:val="21"/>
  </w:num>
  <w:num w:numId="20">
    <w:abstractNumId w:val="16"/>
  </w:num>
  <w:num w:numId="21">
    <w:abstractNumId w:val="2"/>
  </w:num>
  <w:num w:numId="22">
    <w:abstractNumId w:val="7"/>
  </w:num>
  <w:num w:numId="23">
    <w:abstractNumId w:val="31"/>
  </w:num>
  <w:num w:numId="24">
    <w:abstractNumId w:val="14"/>
  </w:num>
  <w:num w:numId="25">
    <w:abstractNumId w:val="19"/>
  </w:num>
  <w:num w:numId="26">
    <w:abstractNumId w:val="0"/>
  </w:num>
  <w:num w:numId="27">
    <w:abstractNumId w:val="8"/>
  </w:num>
  <w:num w:numId="28">
    <w:abstractNumId w:val="20"/>
  </w:num>
  <w:num w:numId="29">
    <w:abstractNumId w:val="18"/>
  </w:num>
  <w:num w:numId="30">
    <w:abstractNumId w:val="22"/>
  </w:num>
  <w:num w:numId="31">
    <w:abstractNumId w:val="23"/>
  </w:num>
  <w:num w:numId="32">
    <w:abstractNumId w:val="29"/>
  </w:num>
  <w:num w:numId="33">
    <w:abstractNumId w:val="3"/>
  </w:num>
  <w:num w:numId="34">
    <w:abstractNumId w:val="25"/>
  </w:num>
  <w:num w:numId="35">
    <w:abstractNumId w:val="35"/>
  </w:num>
  <w:num w:numId="36">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hạm Quang Thịnh">
    <w15:presenceInfo w15:providerId="None" w15:userId="Phạm Quang Thịn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DB"/>
    <w:rsid w:val="0000412D"/>
    <w:rsid w:val="00046969"/>
    <w:rsid w:val="00084987"/>
    <w:rsid w:val="001F5BB2"/>
    <w:rsid w:val="001F7D5F"/>
    <w:rsid w:val="0023054D"/>
    <w:rsid w:val="00240B2B"/>
    <w:rsid w:val="002E4224"/>
    <w:rsid w:val="0030408C"/>
    <w:rsid w:val="003A0B63"/>
    <w:rsid w:val="003B488D"/>
    <w:rsid w:val="0045482F"/>
    <w:rsid w:val="0053529A"/>
    <w:rsid w:val="005477B8"/>
    <w:rsid w:val="00582C96"/>
    <w:rsid w:val="006210A1"/>
    <w:rsid w:val="00653BBE"/>
    <w:rsid w:val="00682C10"/>
    <w:rsid w:val="006A7C94"/>
    <w:rsid w:val="006D2FB2"/>
    <w:rsid w:val="008328E4"/>
    <w:rsid w:val="009003EF"/>
    <w:rsid w:val="00901A99"/>
    <w:rsid w:val="0095474D"/>
    <w:rsid w:val="00981060"/>
    <w:rsid w:val="009A3A99"/>
    <w:rsid w:val="00A904B3"/>
    <w:rsid w:val="00AB7423"/>
    <w:rsid w:val="00AC7D59"/>
    <w:rsid w:val="00AF1DE7"/>
    <w:rsid w:val="00AF5F2A"/>
    <w:rsid w:val="00B30D77"/>
    <w:rsid w:val="00BF546F"/>
    <w:rsid w:val="00C71CE3"/>
    <w:rsid w:val="00CF0967"/>
    <w:rsid w:val="00D07D8A"/>
    <w:rsid w:val="00D43EF0"/>
    <w:rsid w:val="00DE7D60"/>
    <w:rsid w:val="00E06976"/>
    <w:rsid w:val="00E731AA"/>
    <w:rsid w:val="00F30D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40411"/>
  <w15:chartTrackingRefBased/>
  <w15:docId w15:val="{AD775D45-2E5C-49C2-948C-BBAB14FE9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3B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10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48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3BB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53BBE"/>
    <w:pPr>
      <w:ind w:left="720"/>
      <w:contextualSpacing/>
    </w:pPr>
  </w:style>
  <w:style w:type="character" w:customStyle="1" w:styleId="Heading2Char">
    <w:name w:val="Heading 2 Char"/>
    <w:basedOn w:val="DefaultParagraphFont"/>
    <w:link w:val="Heading2"/>
    <w:uiPriority w:val="9"/>
    <w:rsid w:val="006210A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240B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B488D"/>
    <w:pPr>
      <w:outlineLvl w:val="9"/>
    </w:pPr>
  </w:style>
  <w:style w:type="paragraph" w:styleId="TOC1">
    <w:name w:val="toc 1"/>
    <w:basedOn w:val="Normal"/>
    <w:next w:val="Normal"/>
    <w:autoRedefine/>
    <w:uiPriority w:val="39"/>
    <w:unhideWhenUsed/>
    <w:rsid w:val="003B488D"/>
    <w:pPr>
      <w:spacing w:after="100"/>
    </w:pPr>
  </w:style>
  <w:style w:type="paragraph" w:styleId="TOC2">
    <w:name w:val="toc 2"/>
    <w:basedOn w:val="Normal"/>
    <w:next w:val="Normal"/>
    <w:autoRedefine/>
    <w:uiPriority w:val="39"/>
    <w:unhideWhenUsed/>
    <w:rsid w:val="003B488D"/>
    <w:pPr>
      <w:spacing w:after="100"/>
      <w:ind w:left="220"/>
    </w:pPr>
  </w:style>
  <w:style w:type="character" w:styleId="Hyperlink">
    <w:name w:val="Hyperlink"/>
    <w:basedOn w:val="DefaultParagraphFont"/>
    <w:uiPriority w:val="99"/>
    <w:unhideWhenUsed/>
    <w:rsid w:val="003B488D"/>
    <w:rPr>
      <w:color w:val="0563C1" w:themeColor="hyperlink"/>
      <w:u w:val="single"/>
    </w:rPr>
  </w:style>
  <w:style w:type="character" w:customStyle="1" w:styleId="Heading3Char">
    <w:name w:val="Heading 3 Char"/>
    <w:basedOn w:val="DefaultParagraphFont"/>
    <w:link w:val="Heading3"/>
    <w:uiPriority w:val="9"/>
    <w:rsid w:val="003B488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8106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185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microsoft.com/office/2011/relationships/people" Target="peop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6FDA1-3194-4CA2-8E7D-C8D70F62B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57</Pages>
  <Words>5704</Words>
  <Characters>32516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Hứa Văn Tuấn Anh</dc:creator>
  <cp:keywords/>
  <dc:description/>
  <cp:lastModifiedBy>Hứa Văn Tuấn Anh</cp:lastModifiedBy>
  <cp:revision>10</cp:revision>
  <dcterms:created xsi:type="dcterms:W3CDTF">2021-06-22T14:29:00Z</dcterms:created>
  <dcterms:modified xsi:type="dcterms:W3CDTF">2021-07-08T14:28:00Z</dcterms:modified>
</cp:coreProperties>
</file>